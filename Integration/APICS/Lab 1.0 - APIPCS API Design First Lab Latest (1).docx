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3CDA08" w14:textId="77777777" w:rsidR="00FA0569" w:rsidRPr="009E5951" w:rsidRDefault="00FA0569" w:rsidP="00561131">
      <w:pPr>
        <w:rPr>
          <w:rFonts w:cstheme="minorHAnsi"/>
          <w:b/>
        </w:rPr>
      </w:pPr>
      <w:bookmarkStart w:id="0" w:name="_Toc463283054"/>
      <w:bookmarkStart w:id="1" w:name="_Toc463283096"/>
      <w:bookmarkStart w:id="2" w:name="_Toc463283636"/>
      <w:bookmarkStart w:id="3" w:name="_Toc463604762"/>
      <w:bookmarkStart w:id="4" w:name="_Toc464729375"/>
      <w:r w:rsidRPr="009E5951">
        <w:rPr>
          <w:rFonts w:cstheme="minorHAnsi"/>
          <w:b/>
        </w:rPr>
        <w:t xml:space="preserve">Oracle Cloud Test Drive </w:t>
      </w:r>
      <w:r w:rsidR="00B928CB" w:rsidRPr="009E5951">
        <w:rPr>
          <w:rFonts w:cstheme="minorHAnsi"/>
          <w:b/>
        </w:rPr>
        <w:t>for PaaS and IaaS</w:t>
      </w:r>
    </w:p>
    <w:p w14:paraId="3F853BAD" w14:textId="77777777" w:rsidR="00FA0569" w:rsidRPr="009E5951" w:rsidRDefault="00FA0569" w:rsidP="00561131">
      <w:pPr>
        <w:rPr>
          <w:rFonts w:cstheme="minorHAnsi"/>
        </w:rPr>
      </w:pPr>
    </w:p>
    <w:p w14:paraId="754F335C" w14:textId="77777777" w:rsidR="00FA0569" w:rsidRPr="009E5951" w:rsidRDefault="00FA0569" w:rsidP="00561131">
      <w:pPr>
        <w:rPr>
          <w:rFonts w:cstheme="minorHAnsi"/>
        </w:rPr>
      </w:pPr>
      <w:r w:rsidRPr="009E5951">
        <w:rPr>
          <w:rFonts w:cstheme="minorHAnsi"/>
        </w:rPr>
        <w:t>Lab 1.0</w:t>
      </w:r>
    </w:p>
    <w:p w14:paraId="5FB75CAE" w14:textId="77777777" w:rsidR="00BF037B" w:rsidRPr="009E5951" w:rsidRDefault="00BF037B" w:rsidP="00561131">
      <w:pPr>
        <w:rPr>
          <w:rFonts w:cstheme="minorHAnsi"/>
        </w:rPr>
      </w:pPr>
    </w:p>
    <w:p w14:paraId="0F71D187" w14:textId="3531B0CD" w:rsidR="001A059C" w:rsidRPr="009E5951" w:rsidRDefault="00255A17" w:rsidP="00561131">
      <w:pPr>
        <w:rPr>
          <w:rFonts w:cstheme="minorHAnsi"/>
        </w:rPr>
      </w:pPr>
      <w:r w:rsidRPr="009E5951">
        <w:rPr>
          <w:rFonts w:cstheme="minorHAnsi"/>
        </w:rPr>
        <w:t>API Platform</w:t>
      </w:r>
      <w:r w:rsidR="00FA0569" w:rsidRPr="009E5951">
        <w:rPr>
          <w:rFonts w:cstheme="minorHAnsi"/>
        </w:rPr>
        <w:t xml:space="preserve"> Cloud Service</w:t>
      </w:r>
      <w:r w:rsidR="003B2D81" w:rsidRPr="009E5951">
        <w:rPr>
          <w:rFonts w:cstheme="minorHAnsi"/>
        </w:rPr>
        <w:t xml:space="preserve"> </w:t>
      </w:r>
      <w:r w:rsidR="00CB1ED7" w:rsidRPr="009E5951">
        <w:rPr>
          <w:rFonts w:cstheme="minorHAnsi"/>
        </w:rPr>
        <w:t xml:space="preserve">API </w:t>
      </w:r>
      <w:r w:rsidR="00B35943" w:rsidRPr="009E5951">
        <w:rPr>
          <w:rFonts w:cstheme="minorHAnsi"/>
        </w:rPr>
        <w:t>First</w:t>
      </w:r>
      <w:r w:rsidR="00CB1ED7" w:rsidRPr="009E5951">
        <w:rPr>
          <w:rFonts w:cstheme="minorHAnsi"/>
        </w:rPr>
        <w:t xml:space="preserve"> </w:t>
      </w:r>
      <w:r w:rsidR="001A059C" w:rsidRPr="009E5951">
        <w:rPr>
          <w:rFonts w:cstheme="minorHAnsi"/>
        </w:rPr>
        <w:t>Lab</w:t>
      </w:r>
      <w:bookmarkEnd w:id="0"/>
      <w:bookmarkEnd w:id="1"/>
      <w:bookmarkEnd w:id="2"/>
      <w:bookmarkEnd w:id="3"/>
      <w:bookmarkEnd w:id="4"/>
    </w:p>
    <w:sdt>
      <w:sdtPr>
        <w:rPr>
          <w:rFonts w:cstheme="minorHAnsi"/>
          <w:b/>
          <w:bCs/>
        </w:rPr>
        <w:id w:val="-1145274306"/>
        <w:docPartObj>
          <w:docPartGallery w:val="Table of Contents"/>
          <w:docPartUnique/>
        </w:docPartObj>
      </w:sdtPr>
      <w:sdtEndPr>
        <w:rPr>
          <w:b w:val="0"/>
          <w:bCs w:val="0"/>
          <w:noProof/>
        </w:rPr>
      </w:sdtEndPr>
      <w:sdtContent>
        <w:p w14:paraId="1C7FF1B3" w14:textId="77777777" w:rsidR="006D605E" w:rsidRPr="009E5951" w:rsidRDefault="006D605E" w:rsidP="00561131">
          <w:pPr>
            <w:rPr>
              <w:rFonts w:cstheme="minorHAnsi"/>
            </w:rPr>
          </w:pPr>
          <w:r w:rsidRPr="009E5951">
            <w:rPr>
              <w:rFonts w:cstheme="minorHAnsi"/>
            </w:rPr>
            <w:t>Contents</w:t>
          </w:r>
        </w:p>
        <w:p w14:paraId="5D2CC610" w14:textId="70307D51" w:rsidR="009E5951" w:rsidRDefault="004F31C9">
          <w:pPr>
            <w:pStyle w:val="TOC1"/>
            <w:tabs>
              <w:tab w:val="left" w:pos="440"/>
            </w:tabs>
            <w:rPr>
              <w:noProof/>
              <w:lang w:val="en-GB" w:eastAsia="en-GB"/>
            </w:rPr>
          </w:pPr>
          <w:r w:rsidRPr="009E5951">
            <w:rPr>
              <w:rFonts w:cstheme="minorHAnsi"/>
            </w:rPr>
            <w:fldChar w:fldCharType="begin"/>
          </w:r>
          <w:r w:rsidR="006D605E" w:rsidRPr="009E5951">
            <w:rPr>
              <w:rFonts w:cstheme="minorHAnsi"/>
            </w:rPr>
            <w:instrText xml:space="preserve"> TOC \o "1-3" \h \z \u </w:instrText>
          </w:r>
          <w:r w:rsidRPr="009E5951">
            <w:rPr>
              <w:rFonts w:cstheme="minorHAnsi"/>
            </w:rPr>
            <w:fldChar w:fldCharType="separate"/>
          </w:r>
          <w:bookmarkStart w:id="5" w:name="_GoBack"/>
          <w:bookmarkEnd w:id="5"/>
          <w:r w:rsidR="009E5951" w:rsidRPr="00D42CDA">
            <w:rPr>
              <w:rStyle w:val="Hyperlink"/>
              <w:noProof/>
            </w:rPr>
            <w:fldChar w:fldCharType="begin"/>
          </w:r>
          <w:r w:rsidR="009E5951" w:rsidRPr="00D42CDA">
            <w:rPr>
              <w:rStyle w:val="Hyperlink"/>
              <w:noProof/>
            </w:rPr>
            <w:instrText xml:space="preserve"> </w:instrText>
          </w:r>
          <w:r w:rsidR="009E5951">
            <w:rPr>
              <w:noProof/>
            </w:rPr>
            <w:instrText>HYPERLINK \l "_Toc508123882"</w:instrText>
          </w:r>
          <w:r w:rsidR="009E5951" w:rsidRPr="00D42CDA">
            <w:rPr>
              <w:rStyle w:val="Hyperlink"/>
              <w:noProof/>
            </w:rPr>
            <w:instrText xml:space="preserve"> </w:instrText>
          </w:r>
          <w:r w:rsidR="009E5951" w:rsidRPr="00D42CDA">
            <w:rPr>
              <w:rStyle w:val="Hyperlink"/>
              <w:noProof/>
            </w:rPr>
          </w:r>
          <w:r w:rsidR="009E5951" w:rsidRPr="00D42CDA">
            <w:rPr>
              <w:rStyle w:val="Hyperlink"/>
              <w:noProof/>
            </w:rPr>
            <w:fldChar w:fldCharType="separate"/>
          </w:r>
          <w:r w:rsidR="009E5951" w:rsidRPr="00D42CDA">
            <w:rPr>
              <w:rStyle w:val="Hyperlink"/>
              <w:rFonts w:cstheme="minorHAnsi"/>
              <w:noProof/>
            </w:rPr>
            <w:t>1</w:t>
          </w:r>
          <w:r w:rsidR="009E5951">
            <w:rPr>
              <w:noProof/>
              <w:lang w:val="en-GB" w:eastAsia="en-GB"/>
            </w:rPr>
            <w:tab/>
          </w:r>
          <w:r w:rsidR="009E5951" w:rsidRPr="00D42CDA">
            <w:rPr>
              <w:rStyle w:val="Hyperlink"/>
              <w:rFonts w:cstheme="minorHAnsi"/>
              <w:noProof/>
            </w:rPr>
            <w:t>Lab Scenario</w:t>
          </w:r>
          <w:r w:rsidR="009E5951">
            <w:rPr>
              <w:noProof/>
              <w:webHidden/>
            </w:rPr>
            <w:tab/>
          </w:r>
          <w:r w:rsidR="009E5951">
            <w:rPr>
              <w:noProof/>
              <w:webHidden/>
            </w:rPr>
            <w:fldChar w:fldCharType="begin"/>
          </w:r>
          <w:r w:rsidR="009E5951">
            <w:rPr>
              <w:noProof/>
              <w:webHidden/>
            </w:rPr>
            <w:instrText xml:space="preserve"> PAGEREF _Toc508123882 \h </w:instrText>
          </w:r>
          <w:r w:rsidR="009E5951">
            <w:rPr>
              <w:noProof/>
              <w:webHidden/>
            </w:rPr>
          </w:r>
          <w:r w:rsidR="009E5951">
            <w:rPr>
              <w:noProof/>
              <w:webHidden/>
            </w:rPr>
            <w:fldChar w:fldCharType="separate"/>
          </w:r>
          <w:r w:rsidR="009E5951">
            <w:rPr>
              <w:noProof/>
              <w:webHidden/>
            </w:rPr>
            <w:t>3</w:t>
          </w:r>
          <w:r w:rsidR="009E5951">
            <w:rPr>
              <w:noProof/>
              <w:webHidden/>
            </w:rPr>
            <w:fldChar w:fldCharType="end"/>
          </w:r>
          <w:r w:rsidR="009E5951" w:rsidRPr="00D42CDA">
            <w:rPr>
              <w:rStyle w:val="Hyperlink"/>
              <w:noProof/>
            </w:rPr>
            <w:fldChar w:fldCharType="end"/>
          </w:r>
        </w:p>
        <w:p w14:paraId="19B74ABA" w14:textId="030F7C56" w:rsidR="009E5951" w:rsidRDefault="009E5951">
          <w:pPr>
            <w:pStyle w:val="TOC2"/>
            <w:tabs>
              <w:tab w:val="left" w:pos="880"/>
              <w:tab w:val="right" w:leader="dot" w:pos="10790"/>
            </w:tabs>
            <w:rPr>
              <w:noProof/>
              <w:lang w:val="en-GB" w:eastAsia="en-GB"/>
            </w:rPr>
          </w:pPr>
          <w:hyperlink w:anchor="_Toc508123883" w:history="1">
            <w:r w:rsidRPr="00D42CDA">
              <w:rPr>
                <w:rStyle w:val="Hyperlink"/>
                <w:rFonts w:cstheme="minorHAnsi"/>
                <w:noProof/>
              </w:rPr>
              <w:t>1.1</w:t>
            </w:r>
            <w:r>
              <w:rPr>
                <w:noProof/>
                <w:lang w:val="en-GB" w:eastAsia="en-GB"/>
              </w:rPr>
              <w:tab/>
            </w:r>
            <w:r w:rsidRPr="00D42CDA">
              <w:rPr>
                <w:rStyle w:val="Hyperlink"/>
                <w:rFonts w:cstheme="minorHAnsi"/>
                <w:noProof/>
              </w:rPr>
              <w:t>Logging into the Apiary.io</w:t>
            </w:r>
            <w:r>
              <w:rPr>
                <w:noProof/>
                <w:webHidden/>
              </w:rPr>
              <w:tab/>
            </w:r>
            <w:r>
              <w:rPr>
                <w:noProof/>
                <w:webHidden/>
              </w:rPr>
              <w:fldChar w:fldCharType="begin"/>
            </w:r>
            <w:r>
              <w:rPr>
                <w:noProof/>
                <w:webHidden/>
              </w:rPr>
              <w:instrText xml:space="preserve"> PAGEREF _Toc508123883 \h </w:instrText>
            </w:r>
            <w:r>
              <w:rPr>
                <w:noProof/>
                <w:webHidden/>
              </w:rPr>
            </w:r>
            <w:r>
              <w:rPr>
                <w:noProof/>
                <w:webHidden/>
              </w:rPr>
              <w:fldChar w:fldCharType="separate"/>
            </w:r>
            <w:r>
              <w:rPr>
                <w:noProof/>
                <w:webHidden/>
              </w:rPr>
              <w:t>3</w:t>
            </w:r>
            <w:r>
              <w:rPr>
                <w:noProof/>
                <w:webHidden/>
              </w:rPr>
              <w:fldChar w:fldCharType="end"/>
            </w:r>
          </w:hyperlink>
        </w:p>
        <w:p w14:paraId="27BA7F2A" w14:textId="474FAE61" w:rsidR="009E5951" w:rsidRDefault="009E5951">
          <w:pPr>
            <w:pStyle w:val="TOC2"/>
            <w:tabs>
              <w:tab w:val="left" w:pos="880"/>
              <w:tab w:val="right" w:leader="dot" w:pos="10790"/>
            </w:tabs>
            <w:rPr>
              <w:noProof/>
              <w:lang w:val="en-GB" w:eastAsia="en-GB"/>
            </w:rPr>
          </w:pPr>
          <w:hyperlink w:anchor="_Toc508123884" w:history="1">
            <w:r w:rsidRPr="00D42CDA">
              <w:rPr>
                <w:rStyle w:val="Hyperlink"/>
                <w:rFonts w:cstheme="minorHAnsi"/>
                <w:noProof/>
              </w:rPr>
              <w:t>1.2</w:t>
            </w:r>
            <w:r>
              <w:rPr>
                <w:noProof/>
                <w:lang w:val="en-GB" w:eastAsia="en-GB"/>
              </w:rPr>
              <w:tab/>
            </w:r>
            <w:r w:rsidRPr="00D42CDA">
              <w:rPr>
                <w:rStyle w:val="Hyperlink"/>
                <w:rFonts w:cstheme="minorHAnsi"/>
                <w:noProof/>
              </w:rPr>
              <w:t>The Apiary.io Environment</w:t>
            </w:r>
            <w:r>
              <w:rPr>
                <w:noProof/>
                <w:webHidden/>
              </w:rPr>
              <w:tab/>
            </w:r>
            <w:r>
              <w:rPr>
                <w:noProof/>
                <w:webHidden/>
              </w:rPr>
              <w:fldChar w:fldCharType="begin"/>
            </w:r>
            <w:r>
              <w:rPr>
                <w:noProof/>
                <w:webHidden/>
              </w:rPr>
              <w:instrText xml:space="preserve"> PAGEREF _Toc508123884 \h </w:instrText>
            </w:r>
            <w:r>
              <w:rPr>
                <w:noProof/>
                <w:webHidden/>
              </w:rPr>
            </w:r>
            <w:r>
              <w:rPr>
                <w:noProof/>
                <w:webHidden/>
              </w:rPr>
              <w:fldChar w:fldCharType="separate"/>
            </w:r>
            <w:r>
              <w:rPr>
                <w:noProof/>
                <w:webHidden/>
              </w:rPr>
              <w:t>4</w:t>
            </w:r>
            <w:r>
              <w:rPr>
                <w:noProof/>
                <w:webHidden/>
              </w:rPr>
              <w:fldChar w:fldCharType="end"/>
            </w:r>
          </w:hyperlink>
        </w:p>
        <w:p w14:paraId="38AD2D93" w14:textId="5DD6266B" w:rsidR="009E5951" w:rsidRDefault="009E5951">
          <w:pPr>
            <w:pStyle w:val="TOC3"/>
            <w:tabs>
              <w:tab w:val="left" w:pos="1320"/>
              <w:tab w:val="right" w:leader="dot" w:pos="10790"/>
            </w:tabs>
            <w:rPr>
              <w:noProof/>
              <w:lang w:val="en-GB" w:eastAsia="en-GB"/>
            </w:rPr>
          </w:pPr>
          <w:hyperlink w:anchor="_Toc508123885" w:history="1">
            <w:r w:rsidRPr="00D42CDA">
              <w:rPr>
                <w:rStyle w:val="Hyperlink"/>
                <w:rFonts w:cstheme="minorHAnsi"/>
                <w:noProof/>
                <w:lang w:val="en-GB"/>
              </w:rPr>
              <w:t>1.2.1</w:t>
            </w:r>
            <w:r>
              <w:rPr>
                <w:noProof/>
                <w:lang w:val="en-GB" w:eastAsia="en-GB"/>
              </w:rPr>
              <w:tab/>
            </w:r>
            <w:r w:rsidRPr="00D42CDA">
              <w:rPr>
                <w:rStyle w:val="Hyperlink"/>
                <w:rFonts w:cstheme="minorHAnsi"/>
                <w:noProof/>
                <w:lang w:val="en-GB"/>
              </w:rPr>
              <w:t>Apiary Editor</w:t>
            </w:r>
            <w:r>
              <w:rPr>
                <w:noProof/>
                <w:webHidden/>
              </w:rPr>
              <w:tab/>
            </w:r>
            <w:r>
              <w:rPr>
                <w:noProof/>
                <w:webHidden/>
              </w:rPr>
              <w:fldChar w:fldCharType="begin"/>
            </w:r>
            <w:r>
              <w:rPr>
                <w:noProof/>
                <w:webHidden/>
              </w:rPr>
              <w:instrText xml:space="preserve"> PAGEREF _Toc508123885 \h </w:instrText>
            </w:r>
            <w:r>
              <w:rPr>
                <w:noProof/>
                <w:webHidden/>
              </w:rPr>
            </w:r>
            <w:r>
              <w:rPr>
                <w:noProof/>
                <w:webHidden/>
              </w:rPr>
              <w:fldChar w:fldCharType="separate"/>
            </w:r>
            <w:r>
              <w:rPr>
                <w:noProof/>
                <w:webHidden/>
              </w:rPr>
              <w:t>4</w:t>
            </w:r>
            <w:r>
              <w:rPr>
                <w:noProof/>
                <w:webHidden/>
              </w:rPr>
              <w:fldChar w:fldCharType="end"/>
            </w:r>
          </w:hyperlink>
        </w:p>
        <w:p w14:paraId="66BA2688" w14:textId="531B0F09" w:rsidR="009E5951" w:rsidRDefault="009E5951">
          <w:pPr>
            <w:pStyle w:val="TOC3"/>
            <w:tabs>
              <w:tab w:val="left" w:pos="1320"/>
              <w:tab w:val="right" w:leader="dot" w:pos="10790"/>
            </w:tabs>
            <w:rPr>
              <w:noProof/>
              <w:lang w:val="en-GB" w:eastAsia="en-GB"/>
            </w:rPr>
          </w:pPr>
          <w:hyperlink w:anchor="_Toc508123886" w:history="1">
            <w:r w:rsidRPr="00D42CDA">
              <w:rPr>
                <w:rStyle w:val="Hyperlink"/>
                <w:rFonts w:cstheme="minorHAnsi"/>
                <w:noProof/>
                <w:lang w:val="en-GB"/>
              </w:rPr>
              <w:t>1.2.2</w:t>
            </w:r>
            <w:r>
              <w:rPr>
                <w:noProof/>
                <w:lang w:val="en-GB" w:eastAsia="en-GB"/>
              </w:rPr>
              <w:tab/>
            </w:r>
            <w:r w:rsidRPr="00D42CDA">
              <w:rPr>
                <w:rStyle w:val="Hyperlink"/>
                <w:rFonts w:cstheme="minorHAnsi"/>
                <w:noProof/>
                <w:lang w:val="en-GB"/>
              </w:rPr>
              <w:t>Interactive Documentation</w:t>
            </w:r>
            <w:r>
              <w:rPr>
                <w:noProof/>
                <w:webHidden/>
              </w:rPr>
              <w:tab/>
            </w:r>
            <w:r>
              <w:rPr>
                <w:noProof/>
                <w:webHidden/>
              </w:rPr>
              <w:fldChar w:fldCharType="begin"/>
            </w:r>
            <w:r>
              <w:rPr>
                <w:noProof/>
                <w:webHidden/>
              </w:rPr>
              <w:instrText xml:space="preserve"> PAGEREF _Toc508123886 \h </w:instrText>
            </w:r>
            <w:r>
              <w:rPr>
                <w:noProof/>
                <w:webHidden/>
              </w:rPr>
            </w:r>
            <w:r>
              <w:rPr>
                <w:noProof/>
                <w:webHidden/>
              </w:rPr>
              <w:fldChar w:fldCharType="separate"/>
            </w:r>
            <w:r>
              <w:rPr>
                <w:noProof/>
                <w:webHidden/>
              </w:rPr>
              <w:t>4</w:t>
            </w:r>
            <w:r>
              <w:rPr>
                <w:noProof/>
                <w:webHidden/>
              </w:rPr>
              <w:fldChar w:fldCharType="end"/>
            </w:r>
          </w:hyperlink>
        </w:p>
        <w:p w14:paraId="0E653036" w14:textId="4CCC8215" w:rsidR="009E5951" w:rsidRDefault="009E5951">
          <w:pPr>
            <w:pStyle w:val="TOC3"/>
            <w:tabs>
              <w:tab w:val="left" w:pos="1320"/>
              <w:tab w:val="right" w:leader="dot" w:pos="10790"/>
            </w:tabs>
            <w:rPr>
              <w:noProof/>
              <w:lang w:val="en-GB" w:eastAsia="en-GB"/>
            </w:rPr>
          </w:pPr>
          <w:hyperlink w:anchor="_Toc508123887" w:history="1">
            <w:r w:rsidRPr="00D42CDA">
              <w:rPr>
                <w:rStyle w:val="Hyperlink"/>
                <w:rFonts w:cstheme="minorHAnsi"/>
                <w:noProof/>
                <w:lang w:val="en-GB"/>
              </w:rPr>
              <w:t>1.2.3</w:t>
            </w:r>
            <w:r>
              <w:rPr>
                <w:noProof/>
                <w:lang w:val="en-GB" w:eastAsia="en-GB"/>
              </w:rPr>
              <w:tab/>
            </w:r>
            <w:r w:rsidRPr="00D42CDA">
              <w:rPr>
                <w:rStyle w:val="Hyperlink"/>
                <w:rFonts w:cstheme="minorHAnsi"/>
                <w:noProof/>
                <w:lang w:val="en-GB"/>
              </w:rPr>
              <w:t>Mock Server</w:t>
            </w:r>
            <w:r>
              <w:rPr>
                <w:noProof/>
                <w:webHidden/>
              </w:rPr>
              <w:tab/>
            </w:r>
            <w:r>
              <w:rPr>
                <w:noProof/>
                <w:webHidden/>
              </w:rPr>
              <w:fldChar w:fldCharType="begin"/>
            </w:r>
            <w:r>
              <w:rPr>
                <w:noProof/>
                <w:webHidden/>
              </w:rPr>
              <w:instrText xml:space="preserve"> PAGEREF _Toc508123887 \h </w:instrText>
            </w:r>
            <w:r>
              <w:rPr>
                <w:noProof/>
                <w:webHidden/>
              </w:rPr>
            </w:r>
            <w:r>
              <w:rPr>
                <w:noProof/>
                <w:webHidden/>
              </w:rPr>
              <w:fldChar w:fldCharType="separate"/>
            </w:r>
            <w:r>
              <w:rPr>
                <w:noProof/>
                <w:webHidden/>
              </w:rPr>
              <w:t>4</w:t>
            </w:r>
            <w:r>
              <w:rPr>
                <w:noProof/>
                <w:webHidden/>
              </w:rPr>
              <w:fldChar w:fldCharType="end"/>
            </w:r>
          </w:hyperlink>
        </w:p>
        <w:p w14:paraId="5AF7444F" w14:textId="1E57BB00" w:rsidR="009E5951" w:rsidRDefault="009E5951">
          <w:pPr>
            <w:pStyle w:val="TOC3"/>
            <w:tabs>
              <w:tab w:val="left" w:pos="1320"/>
              <w:tab w:val="right" w:leader="dot" w:pos="10790"/>
            </w:tabs>
            <w:rPr>
              <w:noProof/>
              <w:lang w:val="en-GB" w:eastAsia="en-GB"/>
            </w:rPr>
          </w:pPr>
          <w:hyperlink w:anchor="_Toc508123888" w:history="1">
            <w:r w:rsidRPr="00D42CDA">
              <w:rPr>
                <w:rStyle w:val="Hyperlink"/>
                <w:rFonts w:cstheme="minorHAnsi"/>
                <w:noProof/>
                <w:lang w:val="en-GB"/>
              </w:rPr>
              <w:t>1.2.4</w:t>
            </w:r>
            <w:r>
              <w:rPr>
                <w:noProof/>
                <w:lang w:val="en-GB" w:eastAsia="en-GB"/>
              </w:rPr>
              <w:tab/>
            </w:r>
            <w:r w:rsidRPr="00D42CDA">
              <w:rPr>
                <w:rStyle w:val="Hyperlink"/>
                <w:rFonts w:cstheme="minorHAnsi"/>
                <w:noProof/>
                <w:lang w:val="en-GB"/>
              </w:rPr>
              <w:t>API Inspector</w:t>
            </w:r>
            <w:r>
              <w:rPr>
                <w:noProof/>
                <w:webHidden/>
              </w:rPr>
              <w:tab/>
            </w:r>
            <w:r>
              <w:rPr>
                <w:noProof/>
                <w:webHidden/>
              </w:rPr>
              <w:fldChar w:fldCharType="begin"/>
            </w:r>
            <w:r>
              <w:rPr>
                <w:noProof/>
                <w:webHidden/>
              </w:rPr>
              <w:instrText xml:space="preserve"> PAGEREF _Toc508123888 \h </w:instrText>
            </w:r>
            <w:r>
              <w:rPr>
                <w:noProof/>
                <w:webHidden/>
              </w:rPr>
            </w:r>
            <w:r>
              <w:rPr>
                <w:noProof/>
                <w:webHidden/>
              </w:rPr>
              <w:fldChar w:fldCharType="separate"/>
            </w:r>
            <w:r>
              <w:rPr>
                <w:noProof/>
                <w:webHidden/>
              </w:rPr>
              <w:t>5</w:t>
            </w:r>
            <w:r>
              <w:rPr>
                <w:noProof/>
                <w:webHidden/>
              </w:rPr>
              <w:fldChar w:fldCharType="end"/>
            </w:r>
          </w:hyperlink>
        </w:p>
        <w:p w14:paraId="5B04697B" w14:textId="231B3FAC" w:rsidR="009E5951" w:rsidRDefault="009E5951">
          <w:pPr>
            <w:pStyle w:val="TOC1"/>
            <w:tabs>
              <w:tab w:val="left" w:pos="440"/>
            </w:tabs>
            <w:rPr>
              <w:noProof/>
              <w:lang w:val="en-GB" w:eastAsia="en-GB"/>
            </w:rPr>
          </w:pPr>
          <w:hyperlink w:anchor="_Toc508123889" w:history="1">
            <w:r w:rsidRPr="00D42CDA">
              <w:rPr>
                <w:rStyle w:val="Hyperlink"/>
                <w:rFonts w:cstheme="minorHAnsi"/>
                <w:noProof/>
              </w:rPr>
              <w:t>2</w:t>
            </w:r>
            <w:r>
              <w:rPr>
                <w:noProof/>
                <w:lang w:val="en-GB" w:eastAsia="en-GB"/>
              </w:rPr>
              <w:tab/>
            </w:r>
            <w:r w:rsidRPr="00D42CDA">
              <w:rPr>
                <w:rStyle w:val="Hyperlink"/>
                <w:rFonts w:cstheme="minorHAnsi"/>
                <w:noProof/>
              </w:rPr>
              <w:t>Desinging and Documenting an API with Apiary</w:t>
            </w:r>
            <w:r>
              <w:rPr>
                <w:noProof/>
                <w:webHidden/>
              </w:rPr>
              <w:tab/>
            </w:r>
            <w:r>
              <w:rPr>
                <w:noProof/>
                <w:webHidden/>
              </w:rPr>
              <w:fldChar w:fldCharType="begin"/>
            </w:r>
            <w:r>
              <w:rPr>
                <w:noProof/>
                <w:webHidden/>
              </w:rPr>
              <w:instrText xml:space="preserve"> PAGEREF _Toc508123889 \h </w:instrText>
            </w:r>
            <w:r>
              <w:rPr>
                <w:noProof/>
                <w:webHidden/>
              </w:rPr>
            </w:r>
            <w:r>
              <w:rPr>
                <w:noProof/>
                <w:webHidden/>
              </w:rPr>
              <w:fldChar w:fldCharType="separate"/>
            </w:r>
            <w:r>
              <w:rPr>
                <w:noProof/>
                <w:webHidden/>
              </w:rPr>
              <w:t>5</w:t>
            </w:r>
            <w:r>
              <w:rPr>
                <w:noProof/>
                <w:webHidden/>
              </w:rPr>
              <w:fldChar w:fldCharType="end"/>
            </w:r>
          </w:hyperlink>
        </w:p>
        <w:p w14:paraId="534F8B45" w14:textId="1483151C" w:rsidR="009E5951" w:rsidRDefault="009E5951">
          <w:pPr>
            <w:pStyle w:val="TOC2"/>
            <w:tabs>
              <w:tab w:val="left" w:pos="880"/>
              <w:tab w:val="right" w:leader="dot" w:pos="10790"/>
            </w:tabs>
            <w:rPr>
              <w:noProof/>
              <w:lang w:val="en-GB" w:eastAsia="en-GB"/>
            </w:rPr>
          </w:pPr>
          <w:hyperlink w:anchor="_Toc508123890" w:history="1">
            <w:r w:rsidRPr="00D42CDA">
              <w:rPr>
                <w:rStyle w:val="Hyperlink"/>
                <w:rFonts w:cstheme="minorHAnsi"/>
                <w:noProof/>
              </w:rPr>
              <w:t>2.1</w:t>
            </w:r>
            <w:r>
              <w:rPr>
                <w:noProof/>
                <w:lang w:val="en-GB" w:eastAsia="en-GB"/>
              </w:rPr>
              <w:tab/>
            </w:r>
            <w:r w:rsidRPr="00D42CDA">
              <w:rPr>
                <w:rStyle w:val="Hyperlink"/>
                <w:rFonts w:cstheme="minorHAnsi"/>
                <w:noProof/>
              </w:rPr>
              <w:t>Create a New API Project</w:t>
            </w:r>
            <w:r>
              <w:rPr>
                <w:noProof/>
                <w:webHidden/>
              </w:rPr>
              <w:tab/>
            </w:r>
            <w:r>
              <w:rPr>
                <w:noProof/>
                <w:webHidden/>
              </w:rPr>
              <w:fldChar w:fldCharType="begin"/>
            </w:r>
            <w:r>
              <w:rPr>
                <w:noProof/>
                <w:webHidden/>
              </w:rPr>
              <w:instrText xml:space="preserve"> PAGEREF _Toc508123890 \h </w:instrText>
            </w:r>
            <w:r>
              <w:rPr>
                <w:noProof/>
                <w:webHidden/>
              </w:rPr>
            </w:r>
            <w:r>
              <w:rPr>
                <w:noProof/>
                <w:webHidden/>
              </w:rPr>
              <w:fldChar w:fldCharType="separate"/>
            </w:r>
            <w:r>
              <w:rPr>
                <w:noProof/>
                <w:webHidden/>
              </w:rPr>
              <w:t>5</w:t>
            </w:r>
            <w:r>
              <w:rPr>
                <w:noProof/>
                <w:webHidden/>
              </w:rPr>
              <w:fldChar w:fldCharType="end"/>
            </w:r>
          </w:hyperlink>
        </w:p>
        <w:p w14:paraId="2D9EAC03" w14:textId="41103317" w:rsidR="009E5951" w:rsidRDefault="009E5951">
          <w:pPr>
            <w:pStyle w:val="TOC2"/>
            <w:tabs>
              <w:tab w:val="left" w:pos="880"/>
              <w:tab w:val="right" w:leader="dot" w:pos="10790"/>
            </w:tabs>
            <w:rPr>
              <w:noProof/>
              <w:lang w:val="en-GB" w:eastAsia="en-GB"/>
            </w:rPr>
          </w:pPr>
          <w:hyperlink w:anchor="_Toc508123891" w:history="1">
            <w:r w:rsidRPr="00D42CDA">
              <w:rPr>
                <w:rStyle w:val="Hyperlink"/>
                <w:rFonts w:cstheme="minorHAnsi"/>
                <w:noProof/>
              </w:rPr>
              <w:t>2.2</w:t>
            </w:r>
            <w:r>
              <w:rPr>
                <w:noProof/>
                <w:lang w:val="en-GB" w:eastAsia="en-GB"/>
              </w:rPr>
              <w:tab/>
            </w:r>
            <w:r w:rsidRPr="00D42CDA">
              <w:rPr>
                <w:rStyle w:val="Hyperlink"/>
                <w:rFonts w:cstheme="minorHAnsi"/>
                <w:noProof/>
              </w:rPr>
              <w:t>Edit your API definition</w:t>
            </w:r>
            <w:r>
              <w:rPr>
                <w:noProof/>
                <w:webHidden/>
              </w:rPr>
              <w:tab/>
            </w:r>
            <w:r>
              <w:rPr>
                <w:noProof/>
                <w:webHidden/>
              </w:rPr>
              <w:fldChar w:fldCharType="begin"/>
            </w:r>
            <w:r>
              <w:rPr>
                <w:noProof/>
                <w:webHidden/>
              </w:rPr>
              <w:instrText xml:space="preserve"> PAGEREF _Toc508123891 \h </w:instrText>
            </w:r>
            <w:r>
              <w:rPr>
                <w:noProof/>
                <w:webHidden/>
              </w:rPr>
            </w:r>
            <w:r>
              <w:rPr>
                <w:noProof/>
                <w:webHidden/>
              </w:rPr>
              <w:fldChar w:fldCharType="separate"/>
            </w:r>
            <w:r>
              <w:rPr>
                <w:noProof/>
                <w:webHidden/>
              </w:rPr>
              <w:t>7</w:t>
            </w:r>
            <w:r>
              <w:rPr>
                <w:noProof/>
                <w:webHidden/>
              </w:rPr>
              <w:fldChar w:fldCharType="end"/>
            </w:r>
          </w:hyperlink>
        </w:p>
        <w:p w14:paraId="3B39AFAE" w14:textId="52FBDC0B" w:rsidR="009E5951" w:rsidRDefault="009E5951">
          <w:pPr>
            <w:pStyle w:val="TOC3"/>
            <w:tabs>
              <w:tab w:val="left" w:pos="1320"/>
              <w:tab w:val="right" w:leader="dot" w:pos="10790"/>
            </w:tabs>
            <w:rPr>
              <w:noProof/>
              <w:lang w:val="en-GB" w:eastAsia="en-GB"/>
            </w:rPr>
          </w:pPr>
          <w:hyperlink w:anchor="_Toc508123892" w:history="1">
            <w:r w:rsidRPr="00D42CDA">
              <w:rPr>
                <w:rStyle w:val="Hyperlink"/>
                <w:rFonts w:cstheme="minorHAnsi"/>
                <w:noProof/>
              </w:rPr>
              <w:t>2.2.1</w:t>
            </w:r>
            <w:r>
              <w:rPr>
                <w:noProof/>
                <w:lang w:val="en-GB" w:eastAsia="en-GB"/>
              </w:rPr>
              <w:tab/>
            </w:r>
            <w:r w:rsidRPr="00D42CDA">
              <w:rPr>
                <w:rStyle w:val="Hyperlink"/>
                <w:rFonts w:cstheme="minorHAnsi"/>
                <w:noProof/>
              </w:rPr>
              <w:t>Edit the Sample API definition</w:t>
            </w:r>
            <w:r>
              <w:rPr>
                <w:noProof/>
                <w:webHidden/>
              </w:rPr>
              <w:tab/>
            </w:r>
            <w:r>
              <w:rPr>
                <w:noProof/>
                <w:webHidden/>
              </w:rPr>
              <w:fldChar w:fldCharType="begin"/>
            </w:r>
            <w:r>
              <w:rPr>
                <w:noProof/>
                <w:webHidden/>
              </w:rPr>
              <w:instrText xml:space="preserve"> PAGEREF _Toc508123892 \h </w:instrText>
            </w:r>
            <w:r>
              <w:rPr>
                <w:noProof/>
                <w:webHidden/>
              </w:rPr>
            </w:r>
            <w:r>
              <w:rPr>
                <w:noProof/>
                <w:webHidden/>
              </w:rPr>
              <w:fldChar w:fldCharType="separate"/>
            </w:r>
            <w:r>
              <w:rPr>
                <w:noProof/>
                <w:webHidden/>
              </w:rPr>
              <w:t>7</w:t>
            </w:r>
            <w:r>
              <w:rPr>
                <w:noProof/>
                <w:webHidden/>
              </w:rPr>
              <w:fldChar w:fldCharType="end"/>
            </w:r>
          </w:hyperlink>
        </w:p>
        <w:p w14:paraId="2F156FB8" w14:textId="2C30FD26" w:rsidR="009E5951" w:rsidRDefault="009E5951">
          <w:pPr>
            <w:pStyle w:val="TOC1"/>
            <w:tabs>
              <w:tab w:val="left" w:pos="440"/>
            </w:tabs>
            <w:rPr>
              <w:noProof/>
              <w:lang w:val="en-GB" w:eastAsia="en-GB"/>
            </w:rPr>
          </w:pPr>
          <w:hyperlink w:anchor="_Toc508123893" w:history="1">
            <w:r w:rsidRPr="00D42CDA">
              <w:rPr>
                <w:rStyle w:val="Hyperlink"/>
                <w:rFonts w:cstheme="minorHAnsi"/>
                <w:noProof/>
              </w:rPr>
              <w:t>3</w:t>
            </w:r>
            <w:r>
              <w:rPr>
                <w:noProof/>
                <w:lang w:val="en-GB" w:eastAsia="en-GB"/>
              </w:rPr>
              <w:tab/>
            </w:r>
            <w:r w:rsidRPr="00D42CDA">
              <w:rPr>
                <w:rStyle w:val="Hyperlink"/>
                <w:rFonts w:cstheme="minorHAnsi"/>
                <w:noProof/>
              </w:rPr>
              <w:t>Apiary Interactive Documentation</w:t>
            </w:r>
            <w:r>
              <w:rPr>
                <w:noProof/>
                <w:webHidden/>
              </w:rPr>
              <w:tab/>
            </w:r>
            <w:r>
              <w:rPr>
                <w:noProof/>
                <w:webHidden/>
              </w:rPr>
              <w:fldChar w:fldCharType="begin"/>
            </w:r>
            <w:r>
              <w:rPr>
                <w:noProof/>
                <w:webHidden/>
              </w:rPr>
              <w:instrText xml:space="preserve"> PAGEREF _Toc508123893 \h </w:instrText>
            </w:r>
            <w:r>
              <w:rPr>
                <w:noProof/>
                <w:webHidden/>
              </w:rPr>
            </w:r>
            <w:r>
              <w:rPr>
                <w:noProof/>
                <w:webHidden/>
              </w:rPr>
              <w:fldChar w:fldCharType="separate"/>
            </w:r>
            <w:r>
              <w:rPr>
                <w:noProof/>
                <w:webHidden/>
              </w:rPr>
              <w:t>9</w:t>
            </w:r>
            <w:r>
              <w:rPr>
                <w:noProof/>
                <w:webHidden/>
              </w:rPr>
              <w:fldChar w:fldCharType="end"/>
            </w:r>
          </w:hyperlink>
        </w:p>
        <w:p w14:paraId="646BA096" w14:textId="2771D82B" w:rsidR="009E5951" w:rsidRDefault="009E5951">
          <w:pPr>
            <w:pStyle w:val="TOC2"/>
            <w:tabs>
              <w:tab w:val="left" w:pos="880"/>
              <w:tab w:val="right" w:leader="dot" w:pos="10790"/>
            </w:tabs>
            <w:rPr>
              <w:noProof/>
              <w:lang w:val="en-GB" w:eastAsia="en-GB"/>
            </w:rPr>
          </w:pPr>
          <w:hyperlink w:anchor="_Toc508123894" w:history="1">
            <w:r w:rsidRPr="00D42CDA">
              <w:rPr>
                <w:rStyle w:val="Hyperlink"/>
                <w:rFonts w:cstheme="minorHAnsi"/>
                <w:noProof/>
              </w:rPr>
              <w:t>3.1</w:t>
            </w:r>
            <w:r>
              <w:rPr>
                <w:noProof/>
                <w:lang w:val="en-GB" w:eastAsia="en-GB"/>
              </w:rPr>
              <w:tab/>
            </w:r>
            <w:r w:rsidRPr="00D42CDA">
              <w:rPr>
                <w:rStyle w:val="Hyperlink"/>
                <w:rFonts w:cstheme="minorHAnsi"/>
                <w:noProof/>
              </w:rPr>
              <w:t>Update the API design with additional documentation</w:t>
            </w:r>
            <w:r>
              <w:rPr>
                <w:noProof/>
                <w:webHidden/>
              </w:rPr>
              <w:tab/>
            </w:r>
            <w:r>
              <w:rPr>
                <w:noProof/>
                <w:webHidden/>
              </w:rPr>
              <w:fldChar w:fldCharType="begin"/>
            </w:r>
            <w:r>
              <w:rPr>
                <w:noProof/>
                <w:webHidden/>
              </w:rPr>
              <w:instrText xml:space="preserve"> PAGEREF _Toc508123894 \h </w:instrText>
            </w:r>
            <w:r>
              <w:rPr>
                <w:noProof/>
                <w:webHidden/>
              </w:rPr>
            </w:r>
            <w:r>
              <w:rPr>
                <w:noProof/>
                <w:webHidden/>
              </w:rPr>
              <w:fldChar w:fldCharType="separate"/>
            </w:r>
            <w:r>
              <w:rPr>
                <w:noProof/>
                <w:webHidden/>
              </w:rPr>
              <w:t>9</w:t>
            </w:r>
            <w:r>
              <w:rPr>
                <w:noProof/>
                <w:webHidden/>
              </w:rPr>
              <w:fldChar w:fldCharType="end"/>
            </w:r>
          </w:hyperlink>
        </w:p>
        <w:p w14:paraId="0FFC83EB" w14:textId="47082EAC" w:rsidR="009E5951" w:rsidRDefault="009E5951">
          <w:pPr>
            <w:pStyle w:val="TOC2"/>
            <w:tabs>
              <w:tab w:val="left" w:pos="880"/>
              <w:tab w:val="right" w:leader="dot" w:pos="10790"/>
            </w:tabs>
            <w:rPr>
              <w:noProof/>
              <w:lang w:val="en-GB" w:eastAsia="en-GB"/>
            </w:rPr>
          </w:pPr>
          <w:hyperlink w:anchor="_Toc508123895" w:history="1">
            <w:r w:rsidRPr="00D42CDA">
              <w:rPr>
                <w:rStyle w:val="Hyperlink"/>
                <w:rFonts w:cstheme="minorHAnsi"/>
                <w:noProof/>
              </w:rPr>
              <w:t>3.2</w:t>
            </w:r>
            <w:r>
              <w:rPr>
                <w:noProof/>
                <w:lang w:val="en-GB" w:eastAsia="en-GB"/>
              </w:rPr>
              <w:tab/>
            </w:r>
            <w:r w:rsidRPr="00D42CDA">
              <w:rPr>
                <w:rStyle w:val="Hyperlink"/>
                <w:rFonts w:cstheme="minorHAnsi"/>
                <w:noProof/>
              </w:rPr>
              <w:t>Review the API Documentation</w:t>
            </w:r>
            <w:r>
              <w:rPr>
                <w:noProof/>
                <w:webHidden/>
              </w:rPr>
              <w:tab/>
            </w:r>
            <w:r>
              <w:rPr>
                <w:noProof/>
                <w:webHidden/>
              </w:rPr>
              <w:fldChar w:fldCharType="begin"/>
            </w:r>
            <w:r>
              <w:rPr>
                <w:noProof/>
                <w:webHidden/>
              </w:rPr>
              <w:instrText xml:space="preserve"> PAGEREF _Toc508123895 \h </w:instrText>
            </w:r>
            <w:r>
              <w:rPr>
                <w:noProof/>
                <w:webHidden/>
              </w:rPr>
            </w:r>
            <w:r>
              <w:rPr>
                <w:noProof/>
                <w:webHidden/>
              </w:rPr>
              <w:fldChar w:fldCharType="separate"/>
            </w:r>
            <w:r>
              <w:rPr>
                <w:noProof/>
                <w:webHidden/>
              </w:rPr>
              <w:t>9</w:t>
            </w:r>
            <w:r>
              <w:rPr>
                <w:noProof/>
                <w:webHidden/>
              </w:rPr>
              <w:fldChar w:fldCharType="end"/>
            </w:r>
          </w:hyperlink>
        </w:p>
        <w:p w14:paraId="655D97A6" w14:textId="56CB87B0" w:rsidR="009E5951" w:rsidRDefault="009E5951">
          <w:pPr>
            <w:pStyle w:val="TOC1"/>
            <w:tabs>
              <w:tab w:val="left" w:pos="440"/>
            </w:tabs>
            <w:rPr>
              <w:noProof/>
              <w:lang w:val="en-GB" w:eastAsia="en-GB"/>
            </w:rPr>
          </w:pPr>
          <w:hyperlink w:anchor="_Toc508123896" w:history="1">
            <w:r w:rsidRPr="00D42CDA">
              <w:rPr>
                <w:rStyle w:val="Hyperlink"/>
                <w:rFonts w:cstheme="minorHAnsi"/>
                <w:noProof/>
              </w:rPr>
              <w:t>4</w:t>
            </w:r>
            <w:r>
              <w:rPr>
                <w:noProof/>
                <w:lang w:val="en-GB" w:eastAsia="en-GB"/>
              </w:rPr>
              <w:tab/>
            </w:r>
            <w:r w:rsidRPr="00D42CDA">
              <w:rPr>
                <w:rStyle w:val="Hyperlink"/>
                <w:rFonts w:cstheme="minorHAnsi"/>
                <w:noProof/>
              </w:rPr>
              <w:t>Apiary Mock Server</w:t>
            </w:r>
            <w:r>
              <w:rPr>
                <w:noProof/>
                <w:webHidden/>
              </w:rPr>
              <w:tab/>
            </w:r>
            <w:r>
              <w:rPr>
                <w:noProof/>
                <w:webHidden/>
              </w:rPr>
              <w:fldChar w:fldCharType="begin"/>
            </w:r>
            <w:r>
              <w:rPr>
                <w:noProof/>
                <w:webHidden/>
              </w:rPr>
              <w:instrText xml:space="preserve"> PAGEREF _Toc508123896 \h </w:instrText>
            </w:r>
            <w:r>
              <w:rPr>
                <w:noProof/>
                <w:webHidden/>
              </w:rPr>
            </w:r>
            <w:r>
              <w:rPr>
                <w:noProof/>
                <w:webHidden/>
              </w:rPr>
              <w:fldChar w:fldCharType="separate"/>
            </w:r>
            <w:r>
              <w:rPr>
                <w:noProof/>
                <w:webHidden/>
              </w:rPr>
              <w:t>10</w:t>
            </w:r>
            <w:r>
              <w:rPr>
                <w:noProof/>
                <w:webHidden/>
              </w:rPr>
              <w:fldChar w:fldCharType="end"/>
            </w:r>
          </w:hyperlink>
        </w:p>
        <w:p w14:paraId="528FADDF" w14:textId="640717FD" w:rsidR="009E5951" w:rsidRDefault="009E5951">
          <w:pPr>
            <w:pStyle w:val="TOC2"/>
            <w:tabs>
              <w:tab w:val="left" w:pos="880"/>
              <w:tab w:val="right" w:leader="dot" w:pos="10790"/>
            </w:tabs>
            <w:rPr>
              <w:noProof/>
              <w:lang w:val="en-GB" w:eastAsia="en-GB"/>
            </w:rPr>
          </w:pPr>
          <w:hyperlink w:anchor="_Toc508123897" w:history="1">
            <w:r w:rsidRPr="00D42CDA">
              <w:rPr>
                <w:rStyle w:val="Hyperlink"/>
                <w:rFonts w:cstheme="minorHAnsi"/>
                <w:noProof/>
              </w:rPr>
              <w:t>4.1</w:t>
            </w:r>
            <w:r>
              <w:rPr>
                <w:noProof/>
                <w:lang w:val="en-GB" w:eastAsia="en-GB"/>
              </w:rPr>
              <w:tab/>
            </w:r>
            <w:r w:rsidRPr="00D42CDA">
              <w:rPr>
                <w:rStyle w:val="Hyperlink"/>
                <w:rFonts w:cstheme="minorHAnsi"/>
                <w:noProof/>
              </w:rPr>
              <w:t>Using the Mock Server to Test your API</w:t>
            </w:r>
            <w:r>
              <w:rPr>
                <w:noProof/>
                <w:webHidden/>
              </w:rPr>
              <w:tab/>
            </w:r>
            <w:r>
              <w:rPr>
                <w:noProof/>
                <w:webHidden/>
              </w:rPr>
              <w:fldChar w:fldCharType="begin"/>
            </w:r>
            <w:r>
              <w:rPr>
                <w:noProof/>
                <w:webHidden/>
              </w:rPr>
              <w:instrText xml:space="preserve"> PAGEREF _Toc508123897 \h </w:instrText>
            </w:r>
            <w:r>
              <w:rPr>
                <w:noProof/>
                <w:webHidden/>
              </w:rPr>
            </w:r>
            <w:r>
              <w:rPr>
                <w:noProof/>
                <w:webHidden/>
              </w:rPr>
              <w:fldChar w:fldCharType="separate"/>
            </w:r>
            <w:r>
              <w:rPr>
                <w:noProof/>
                <w:webHidden/>
              </w:rPr>
              <w:t>12</w:t>
            </w:r>
            <w:r>
              <w:rPr>
                <w:noProof/>
                <w:webHidden/>
              </w:rPr>
              <w:fldChar w:fldCharType="end"/>
            </w:r>
          </w:hyperlink>
        </w:p>
        <w:p w14:paraId="6D0E136F" w14:textId="698E7E17" w:rsidR="009E5951" w:rsidRDefault="009E5951">
          <w:pPr>
            <w:pStyle w:val="TOC2"/>
            <w:tabs>
              <w:tab w:val="left" w:pos="880"/>
              <w:tab w:val="right" w:leader="dot" w:pos="10790"/>
            </w:tabs>
            <w:rPr>
              <w:noProof/>
              <w:lang w:val="en-GB" w:eastAsia="en-GB"/>
            </w:rPr>
          </w:pPr>
          <w:hyperlink w:anchor="_Toc508123898" w:history="1">
            <w:r w:rsidRPr="00D42CDA">
              <w:rPr>
                <w:rStyle w:val="Hyperlink"/>
                <w:rFonts w:cstheme="minorHAnsi"/>
                <w:noProof/>
              </w:rPr>
              <w:t>4.2</w:t>
            </w:r>
            <w:r>
              <w:rPr>
                <w:noProof/>
                <w:lang w:val="en-GB" w:eastAsia="en-GB"/>
              </w:rPr>
              <w:tab/>
            </w:r>
            <w:r w:rsidRPr="00D42CDA">
              <w:rPr>
                <w:rStyle w:val="Hyperlink"/>
                <w:rFonts w:cstheme="minorHAnsi"/>
                <w:noProof/>
              </w:rPr>
              <w:t>Access the Mock Service directly</w:t>
            </w:r>
            <w:r>
              <w:rPr>
                <w:noProof/>
                <w:webHidden/>
              </w:rPr>
              <w:tab/>
            </w:r>
            <w:r>
              <w:rPr>
                <w:noProof/>
                <w:webHidden/>
              </w:rPr>
              <w:fldChar w:fldCharType="begin"/>
            </w:r>
            <w:r>
              <w:rPr>
                <w:noProof/>
                <w:webHidden/>
              </w:rPr>
              <w:instrText xml:space="preserve"> PAGEREF _Toc508123898 \h </w:instrText>
            </w:r>
            <w:r>
              <w:rPr>
                <w:noProof/>
                <w:webHidden/>
              </w:rPr>
            </w:r>
            <w:r>
              <w:rPr>
                <w:noProof/>
                <w:webHidden/>
              </w:rPr>
              <w:fldChar w:fldCharType="separate"/>
            </w:r>
            <w:r>
              <w:rPr>
                <w:noProof/>
                <w:webHidden/>
              </w:rPr>
              <w:t>12</w:t>
            </w:r>
            <w:r>
              <w:rPr>
                <w:noProof/>
                <w:webHidden/>
              </w:rPr>
              <w:fldChar w:fldCharType="end"/>
            </w:r>
          </w:hyperlink>
        </w:p>
        <w:p w14:paraId="500C77D8" w14:textId="7AAF2423" w:rsidR="009E5951" w:rsidRDefault="009E5951">
          <w:pPr>
            <w:pStyle w:val="TOC2"/>
            <w:tabs>
              <w:tab w:val="left" w:pos="880"/>
              <w:tab w:val="right" w:leader="dot" w:pos="10790"/>
            </w:tabs>
            <w:rPr>
              <w:noProof/>
              <w:lang w:val="en-GB" w:eastAsia="en-GB"/>
            </w:rPr>
          </w:pPr>
          <w:hyperlink w:anchor="_Toc508123899" w:history="1">
            <w:r w:rsidRPr="00D42CDA">
              <w:rPr>
                <w:rStyle w:val="Hyperlink"/>
                <w:rFonts w:cstheme="minorHAnsi"/>
                <w:noProof/>
              </w:rPr>
              <w:t>4.3</w:t>
            </w:r>
            <w:r>
              <w:rPr>
                <w:noProof/>
                <w:lang w:val="en-GB" w:eastAsia="en-GB"/>
              </w:rPr>
              <w:tab/>
            </w:r>
            <w:r w:rsidRPr="00D42CDA">
              <w:rPr>
                <w:rStyle w:val="Hyperlink"/>
                <w:rFonts w:cstheme="minorHAnsi"/>
                <w:noProof/>
              </w:rPr>
              <w:t>Integrated Code Examples</w:t>
            </w:r>
            <w:r>
              <w:rPr>
                <w:noProof/>
                <w:webHidden/>
              </w:rPr>
              <w:tab/>
            </w:r>
            <w:r>
              <w:rPr>
                <w:noProof/>
                <w:webHidden/>
              </w:rPr>
              <w:fldChar w:fldCharType="begin"/>
            </w:r>
            <w:r>
              <w:rPr>
                <w:noProof/>
                <w:webHidden/>
              </w:rPr>
              <w:instrText xml:space="preserve"> PAGEREF _Toc508123899 \h </w:instrText>
            </w:r>
            <w:r>
              <w:rPr>
                <w:noProof/>
                <w:webHidden/>
              </w:rPr>
            </w:r>
            <w:r>
              <w:rPr>
                <w:noProof/>
                <w:webHidden/>
              </w:rPr>
              <w:fldChar w:fldCharType="separate"/>
            </w:r>
            <w:r>
              <w:rPr>
                <w:noProof/>
                <w:webHidden/>
              </w:rPr>
              <w:t>13</w:t>
            </w:r>
            <w:r>
              <w:rPr>
                <w:noProof/>
                <w:webHidden/>
              </w:rPr>
              <w:fldChar w:fldCharType="end"/>
            </w:r>
          </w:hyperlink>
        </w:p>
        <w:p w14:paraId="095E7050" w14:textId="1DFA1A56" w:rsidR="009E5951" w:rsidRDefault="009E5951">
          <w:pPr>
            <w:pStyle w:val="TOC1"/>
            <w:tabs>
              <w:tab w:val="left" w:pos="440"/>
            </w:tabs>
            <w:rPr>
              <w:noProof/>
              <w:lang w:val="en-GB" w:eastAsia="en-GB"/>
            </w:rPr>
          </w:pPr>
          <w:hyperlink w:anchor="_Toc508123900" w:history="1">
            <w:r w:rsidRPr="00D42CDA">
              <w:rPr>
                <w:rStyle w:val="Hyperlink"/>
                <w:rFonts w:cstheme="minorHAnsi"/>
                <w:noProof/>
              </w:rPr>
              <w:t>5</w:t>
            </w:r>
            <w:r>
              <w:rPr>
                <w:noProof/>
                <w:lang w:val="en-GB" w:eastAsia="en-GB"/>
              </w:rPr>
              <w:tab/>
            </w:r>
            <w:r w:rsidRPr="00D42CDA">
              <w:rPr>
                <w:rStyle w:val="Hyperlink"/>
                <w:rFonts w:cstheme="minorHAnsi"/>
                <w:noProof/>
              </w:rPr>
              <w:t>Collaborating Via Documentation Share</w:t>
            </w:r>
            <w:r>
              <w:rPr>
                <w:noProof/>
                <w:webHidden/>
              </w:rPr>
              <w:tab/>
            </w:r>
            <w:r>
              <w:rPr>
                <w:noProof/>
                <w:webHidden/>
              </w:rPr>
              <w:fldChar w:fldCharType="begin"/>
            </w:r>
            <w:r>
              <w:rPr>
                <w:noProof/>
                <w:webHidden/>
              </w:rPr>
              <w:instrText xml:space="preserve"> PAGEREF _Toc508123900 \h </w:instrText>
            </w:r>
            <w:r>
              <w:rPr>
                <w:noProof/>
                <w:webHidden/>
              </w:rPr>
            </w:r>
            <w:r>
              <w:rPr>
                <w:noProof/>
                <w:webHidden/>
              </w:rPr>
              <w:fldChar w:fldCharType="separate"/>
            </w:r>
            <w:r>
              <w:rPr>
                <w:noProof/>
                <w:webHidden/>
              </w:rPr>
              <w:t>13</w:t>
            </w:r>
            <w:r>
              <w:rPr>
                <w:noProof/>
                <w:webHidden/>
              </w:rPr>
              <w:fldChar w:fldCharType="end"/>
            </w:r>
          </w:hyperlink>
        </w:p>
        <w:p w14:paraId="0707748C" w14:textId="09AD9195" w:rsidR="009E5951" w:rsidRDefault="009E5951">
          <w:pPr>
            <w:pStyle w:val="TOC2"/>
            <w:tabs>
              <w:tab w:val="left" w:pos="880"/>
              <w:tab w:val="right" w:leader="dot" w:pos="10790"/>
            </w:tabs>
            <w:rPr>
              <w:noProof/>
              <w:lang w:val="en-GB" w:eastAsia="en-GB"/>
            </w:rPr>
          </w:pPr>
          <w:hyperlink w:anchor="_Toc508123901" w:history="1">
            <w:r w:rsidRPr="00D42CDA">
              <w:rPr>
                <w:rStyle w:val="Hyperlink"/>
                <w:rFonts w:cstheme="minorHAnsi"/>
                <w:noProof/>
              </w:rPr>
              <w:t>5.1</w:t>
            </w:r>
            <w:r>
              <w:rPr>
                <w:noProof/>
                <w:lang w:val="en-GB" w:eastAsia="en-GB"/>
              </w:rPr>
              <w:tab/>
            </w:r>
            <w:r w:rsidRPr="00D42CDA">
              <w:rPr>
                <w:rStyle w:val="Hyperlink"/>
                <w:rFonts w:cstheme="minorHAnsi"/>
                <w:noProof/>
              </w:rPr>
              <w:t>Sharing Documentation Via URL</w:t>
            </w:r>
            <w:r>
              <w:rPr>
                <w:noProof/>
                <w:webHidden/>
              </w:rPr>
              <w:tab/>
            </w:r>
            <w:r>
              <w:rPr>
                <w:noProof/>
                <w:webHidden/>
              </w:rPr>
              <w:fldChar w:fldCharType="begin"/>
            </w:r>
            <w:r>
              <w:rPr>
                <w:noProof/>
                <w:webHidden/>
              </w:rPr>
              <w:instrText xml:space="preserve"> PAGEREF _Toc508123901 \h </w:instrText>
            </w:r>
            <w:r>
              <w:rPr>
                <w:noProof/>
                <w:webHidden/>
              </w:rPr>
            </w:r>
            <w:r>
              <w:rPr>
                <w:noProof/>
                <w:webHidden/>
              </w:rPr>
              <w:fldChar w:fldCharType="separate"/>
            </w:r>
            <w:r>
              <w:rPr>
                <w:noProof/>
                <w:webHidden/>
              </w:rPr>
              <w:t>13</w:t>
            </w:r>
            <w:r>
              <w:rPr>
                <w:noProof/>
                <w:webHidden/>
              </w:rPr>
              <w:fldChar w:fldCharType="end"/>
            </w:r>
          </w:hyperlink>
        </w:p>
        <w:p w14:paraId="440EDD46" w14:textId="11599125" w:rsidR="009E5951" w:rsidRDefault="009E5951">
          <w:pPr>
            <w:pStyle w:val="TOC2"/>
            <w:tabs>
              <w:tab w:val="left" w:pos="880"/>
              <w:tab w:val="right" w:leader="dot" w:pos="10790"/>
            </w:tabs>
            <w:rPr>
              <w:noProof/>
              <w:lang w:val="en-GB" w:eastAsia="en-GB"/>
            </w:rPr>
          </w:pPr>
          <w:hyperlink w:anchor="_Toc508123902" w:history="1">
            <w:r w:rsidRPr="00D42CDA">
              <w:rPr>
                <w:rStyle w:val="Hyperlink"/>
                <w:rFonts w:cstheme="minorHAnsi"/>
                <w:noProof/>
              </w:rPr>
              <w:t>5.2</w:t>
            </w:r>
            <w:r>
              <w:rPr>
                <w:noProof/>
                <w:lang w:val="en-GB" w:eastAsia="en-GB"/>
              </w:rPr>
              <w:tab/>
            </w:r>
            <w:r w:rsidRPr="00D42CDA">
              <w:rPr>
                <w:rStyle w:val="Hyperlink"/>
                <w:rFonts w:cstheme="minorHAnsi"/>
                <w:noProof/>
              </w:rPr>
              <w:t>Sharing Documentation Via Adding Team Members That Can Edit/View</w:t>
            </w:r>
            <w:r>
              <w:rPr>
                <w:noProof/>
                <w:webHidden/>
              </w:rPr>
              <w:tab/>
            </w:r>
            <w:r>
              <w:rPr>
                <w:noProof/>
                <w:webHidden/>
              </w:rPr>
              <w:fldChar w:fldCharType="begin"/>
            </w:r>
            <w:r>
              <w:rPr>
                <w:noProof/>
                <w:webHidden/>
              </w:rPr>
              <w:instrText xml:space="preserve"> PAGEREF _Toc508123902 \h </w:instrText>
            </w:r>
            <w:r>
              <w:rPr>
                <w:noProof/>
                <w:webHidden/>
              </w:rPr>
            </w:r>
            <w:r>
              <w:rPr>
                <w:noProof/>
                <w:webHidden/>
              </w:rPr>
              <w:fldChar w:fldCharType="separate"/>
            </w:r>
            <w:r>
              <w:rPr>
                <w:noProof/>
                <w:webHidden/>
              </w:rPr>
              <w:t>14</w:t>
            </w:r>
            <w:r>
              <w:rPr>
                <w:noProof/>
                <w:webHidden/>
              </w:rPr>
              <w:fldChar w:fldCharType="end"/>
            </w:r>
          </w:hyperlink>
        </w:p>
        <w:p w14:paraId="094BAC09" w14:textId="49E3C8CD" w:rsidR="009E5951" w:rsidRDefault="009E5951">
          <w:pPr>
            <w:pStyle w:val="TOC2"/>
            <w:tabs>
              <w:tab w:val="left" w:pos="880"/>
              <w:tab w:val="right" w:leader="dot" w:pos="10790"/>
            </w:tabs>
            <w:rPr>
              <w:noProof/>
              <w:lang w:val="en-GB" w:eastAsia="en-GB"/>
            </w:rPr>
          </w:pPr>
          <w:hyperlink w:anchor="_Toc508123903" w:history="1">
            <w:r w:rsidRPr="00D42CDA">
              <w:rPr>
                <w:rStyle w:val="Hyperlink"/>
                <w:rFonts w:cstheme="minorHAnsi"/>
                <w:noProof/>
              </w:rPr>
              <w:t>5.3</w:t>
            </w:r>
            <w:r>
              <w:rPr>
                <w:noProof/>
                <w:lang w:val="en-GB" w:eastAsia="en-GB"/>
              </w:rPr>
              <w:tab/>
            </w:r>
            <w:r w:rsidRPr="00D42CDA">
              <w:rPr>
                <w:rStyle w:val="Hyperlink"/>
                <w:rFonts w:cstheme="minorHAnsi"/>
                <w:noProof/>
              </w:rPr>
              <w:t>Sharing Documentation Via GitHub Sync</w:t>
            </w:r>
            <w:r>
              <w:rPr>
                <w:noProof/>
                <w:webHidden/>
              </w:rPr>
              <w:tab/>
            </w:r>
            <w:r>
              <w:rPr>
                <w:noProof/>
                <w:webHidden/>
              </w:rPr>
              <w:fldChar w:fldCharType="begin"/>
            </w:r>
            <w:r>
              <w:rPr>
                <w:noProof/>
                <w:webHidden/>
              </w:rPr>
              <w:instrText xml:space="preserve"> PAGEREF _Toc508123903 \h </w:instrText>
            </w:r>
            <w:r>
              <w:rPr>
                <w:noProof/>
                <w:webHidden/>
              </w:rPr>
            </w:r>
            <w:r>
              <w:rPr>
                <w:noProof/>
                <w:webHidden/>
              </w:rPr>
              <w:fldChar w:fldCharType="separate"/>
            </w:r>
            <w:r>
              <w:rPr>
                <w:noProof/>
                <w:webHidden/>
              </w:rPr>
              <w:t>15</w:t>
            </w:r>
            <w:r>
              <w:rPr>
                <w:noProof/>
                <w:webHidden/>
              </w:rPr>
              <w:fldChar w:fldCharType="end"/>
            </w:r>
          </w:hyperlink>
        </w:p>
        <w:p w14:paraId="3713946F" w14:textId="31C0BD5A" w:rsidR="009E5951" w:rsidRDefault="009E5951">
          <w:pPr>
            <w:pStyle w:val="TOC1"/>
            <w:tabs>
              <w:tab w:val="left" w:pos="440"/>
            </w:tabs>
            <w:rPr>
              <w:noProof/>
              <w:lang w:val="en-GB" w:eastAsia="en-GB"/>
            </w:rPr>
          </w:pPr>
          <w:hyperlink w:anchor="_Toc508123904" w:history="1">
            <w:r w:rsidRPr="00D42CDA">
              <w:rPr>
                <w:rStyle w:val="Hyperlink"/>
                <w:rFonts w:cstheme="minorHAnsi"/>
                <w:noProof/>
              </w:rPr>
              <w:t>6</w:t>
            </w:r>
            <w:r>
              <w:rPr>
                <w:noProof/>
                <w:lang w:val="en-GB" w:eastAsia="en-GB"/>
              </w:rPr>
              <w:tab/>
            </w:r>
            <w:r w:rsidRPr="00D42CDA">
              <w:rPr>
                <w:rStyle w:val="Hyperlink"/>
                <w:rFonts w:cstheme="minorHAnsi"/>
                <w:noProof/>
              </w:rPr>
              <w:t>Team Work And Rules</w:t>
            </w:r>
            <w:r>
              <w:rPr>
                <w:noProof/>
                <w:webHidden/>
              </w:rPr>
              <w:tab/>
            </w:r>
            <w:r>
              <w:rPr>
                <w:noProof/>
                <w:webHidden/>
              </w:rPr>
              <w:fldChar w:fldCharType="begin"/>
            </w:r>
            <w:r>
              <w:rPr>
                <w:noProof/>
                <w:webHidden/>
              </w:rPr>
              <w:instrText xml:space="preserve"> PAGEREF _Toc508123904 \h </w:instrText>
            </w:r>
            <w:r>
              <w:rPr>
                <w:noProof/>
                <w:webHidden/>
              </w:rPr>
            </w:r>
            <w:r>
              <w:rPr>
                <w:noProof/>
                <w:webHidden/>
              </w:rPr>
              <w:fldChar w:fldCharType="separate"/>
            </w:r>
            <w:r>
              <w:rPr>
                <w:noProof/>
                <w:webHidden/>
              </w:rPr>
              <w:t>17</w:t>
            </w:r>
            <w:r>
              <w:rPr>
                <w:noProof/>
                <w:webHidden/>
              </w:rPr>
              <w:fldChar w:fldCharType="end"/>
            </w:r>
          </w:hyperlink>
        </w:p>
        <w:p w14:paraId="053244E3" w14:textId="1E3654AC" w:rsidR="009E5951" w:rsidRDefault="009E5951">
          <w:pPr>
            <w:pStyle w:val="TOC2"/>
            <w:tabs>
              <w:tab w:val="left" w:pos="880"/>
              <w:tab w:val="right" w:leader="dot" w:pos="10790"/>
            </w:tabs>
            <w:rPr>
              <w:noProof/>
              <w:lang w:val="en-GB" w:eastAsia="en-GB"/>
            </w:rPr>
          </w:pPr>
          <w:hyperlink w:anchor="_Toc508123905" w:history="1">
            <w:r w:rsidRPr="00D42CDA">
              <w:rPr>
                <w:rStyle w:val="Hyperlink"/>
                <w:rFonts w:cstheme="minorHAnsi"/>
                <w:noProof/>
              </w:rPr>
              <w:t>6.1</w:t>
            </w:r>
            <w:r>
              <w:rPr>
                <w:noProof/>
                <w:lang w:val="en-GB" w:eastAsia="en-GB"/>
              </w:rPr>
              <w:tab/>
            </w:r>
            <w:r w:rsidRPr="00D42CDA">
              <w:rPr>
                <w:rStyle w:val="Hyperlink"/>
                <w:rFonts w:cstheme="minorHAnsi"/>
                <w:noProof/>
              </w:rPr>
              <w:t>Team Overview</w:t>
            </w:r>
            <w:r>
              <w:rPr>
                <w:noProof/>
                <w:webHidden/>
              </w:rPr>
              <w:tab/>
            </w:r>
            <w:r>
              <w:rPr>
                <w:noProof/>
                <w:webHidden/>
              </w:rPr>
              <w:fldChar w:fldCharType="begin"/>
            </w:r>
            <w:r>
              <w:rPr>
                <w:noProof/>
                <w:webHidden/>
              </w:rPr>
              <w:instrText xml:space="preserve"> PAGEREF _Toc508123905 \h </w:instrText>
            </w:r>
            <w:r>
              <w:rPr>
                <w:noProof/>
                <w:webHidden/>
              </w:rPr>
            </w:r>
            <w:r>
              <w:rPr>
                <w:noProof/>
                <w:webHidden/>
              </w:rPr>
              <w:fldChar w:fldCharType="separate"/>
            </w:r>
            <w:r>
              <w:rPr>
                <w:noProof/>
                <w:webHidden/>
              </w:rPr>
              <w:t>17</w:t>
            </w:r>
            <w:r>
              <w:rPr>
                <w:noProof/>
                <w:webHidden/>
              </w:rPr>
              <w:fldChar w:fldCharType="end"/>
            </w:r>
          </w:hyperlink>
        </w:p>
        <w:p w14:paraId="748974C7" w14:textId="744DDCD6" w:rsidR="009E5951" w:rsidRDefault="009E5951">
          <w:pPr>
            <w:pStyle w:val="TOC2"/>
            <w:tabs>
              <w:tab w:val="left" w:pos="880"/>
              <w:tab w:val="right" w:leader="dot" w:pos="10790"/>
            </w:tabs>
            <w:rPr>
              <w:noProof/>
              <w:lang w:val="en-GB" w:eastAsia="en-GB"/>
            </w:rPr>
          </w:pPr>
          <w:hyperlink w:anchor="_Toc508123906" w:history="1">
            <w:r w:rsidRPr="00D42CDA">
              <w:rPr>
                <w:rStyle w:val="Hyperlink"/>
                <w:rFonts w:cstheme="minorHAnsi"/>
                <w:noProof/>
              </w:rPr>
              <w:t>6.2</w:t>
            </w:r>
            <w:r>
              <w:rPr>
                <w:noProof/>
                <w:lang w:val="en-GB" w:eastAsia="en-GB"/>
              </w:rPr>
              <w:tab/>
            </w:r>
            <w:r w:rsidRPr="00D42CDA">
              <w:rPr>
                <w:rStyle w:val="Hyperlink"/>
                <w:rFonts w:cstheme="minorHAnsi"/>
                <w:noProof/>
              </w:rPr>
              <w:t>Rules</w:t>
            </w:r>
            <w:r>
              <w:rPr>
                <w:noProof/>
                <w:webHidden/>
              </w:rPr>
              <w:tab/>
            </w:r>
            <w:r>
              <w:rPr>
                <w:noProof/>
                <w:webHidden/>
              </w:rPr>
              <w:fldChar w:fldCharType="begin"/>
            </w:r>
            <w:r>
              <w:rPr>
                <w:noProof/>
                <w:webHidden/>
              </w:rPr>
              <w:instrText xml:space="preserve"> PAGEREF _Toc508123906 \h </w:instrText>
            </w:r>
            <w:r>
              <w:rPr>
                <w:noProof/>
                <w:webHidden/>
              </w:rPr>
            </w:r>
            <w:r>
              <w:rPr>
                <w:noProof/>
                <w:webHidden/>
              </w:rPr>
              <w:fldChar w:fldCharType="separate"/>
            </w:r>
            <w:r>
              <w:rPr>
                <w:noProof/>
                <w:webHidden/>
              </w:rPr>
              <w:t>18</w:t>
            </w:r>
            <w:r>
              <w:rPr>
                <w:noProof/>
                <w:webHidden/>
              </w:rPr>
              <w:fldChar w:fldCharType="end"/>
            </w:r>
          </w:hyperlink>
        </w:p>
        <w:p w14:paraId="5851FEF6" w14:textId="70EB4602" w:rsidR="009E5951" w:rsidRDefault="009E5951">
          <w:pPr>
            <w:pStyle w:val="TOC1"/>
            <w:tabs>
              <w:tab w:val="left" w:pos="440"/>
            </w:tabs>
            <w:rPr>
              <w:noProof/>
              <w:lang w:val="en-GB" w:eastAsia="en-GB"/>
            </w:rPr>
          </w:pPr>
          <w:hyperlink w:anchor="_Toc508123907" w:history="1">
            <w:r w:rsidRPr="00D42CDA">
              <w:rPr>
                <w:rStyle w:val="Hyperlink"/>
                <w:rFonts w:cstheme="minorHAnsi"/>
                <w:noProof/>
              </w:rPr>
              <w:t>7</w:t>
            </w:r>
            <w:r>
              <w:rPr>
                <w:noProof/>
                <w:lang w:val="en-GB" w:eastAsia="en-GB"/>
              </w:rPr>
              <w:tab/>
            </w:r>
            <w:r w:rsidRPr="00D42CDA">
              <w:rPr>
                <w:rStyle w:val="Hyperlink"/>
                <w:rFonts w:cstheme="minorHAnsi"/>
                <w:noProof/>
              </w:rPr>
              <w:t>Apiary API Inspector</w:t>
            </w:r>
            <w:r>
              <w:rPr>
                <w:noProof/>
                <w:webHidden/>
              </w:rPr>
              <w:tab/>
            </w:r>
            <w:r>
              <w:rPr>
                <w:noProof/>
                <w:webHidden/>
              </w:rPr>
              <w:fldChar w:fldCharType="begin"/>
            </w:r>
            <w:r>
              <w:rPr>
                <w:noProof/>
                <w:webHidden/>
              </w:rPr>
              <w:instrText xml:space="preserve"> PAGEREF _Toc508123907 \h </w:instrText>
            </w:r>
            <w:r>
              <w:rPr>
                <w:noProof/>
                <w:webHidden/>
              </w:rPr>
            </w:r>
            <w:r>
              <w:rPr>
                <w:noProof/>
                <w:webHidden/>
              </w:rPr>
              <w:fldChar w:fldCharType="separate"/>
            </w:r>
            <w:r>
              <w:rPr>
                <w:noProof/>
                <w:webHidden/>
              </w:rPr>
              <w:t>20</w:t>
            </w:r>
            <w:r>
              <w:rPr>
                <w:noProof/>
                <w:webHidden/>
              </w:rPr>
              <w:fldChar w:fldCharType="end"/>
            </w:r>
          </w:hyperlink>
        </w:p>
        <w:p w14:paraId="5CAF0931" w14:textId="0A3467F2" w:rsidR="009E5951" w:rsidRDefault="009E5951">
          <w:pPr>
            <w:pStyle w:val="TOC2"/>
            <w:tabs>
              <w:tab w:val="left" w:pos="880"/>
              <w:tab w:val="right" w:leader="dot" w:pos="10790"/>
            </w:tabs>
            <w:rPr>
              <w:noProof/>
              <w:lang w:val="en-GB" w:eastAsia="en-GB"/>
            </w:rPr>
          </w:pPr>
          <w:hyperlink w:anchor="_Toc508123908" w:history="1">
            <w:r w:rsidRPr="00D42CDA">
              <w:rPr>
                <w:rStyle w:val="Hyperlink"/>
                <w:rFonts w:cstheme="minorHAnsi"/>
                <w:noProof/>
              </w:rPr>
              <w:t>7.1</w:t>
            </w:r>
            <w:r>
              <w:rPr>
                <w:noProof/>
                <w:lang w:val="en-GB" w:eastAsia="en-GB"/>
              </w:rPr>
              <w:tab/>
            </w:r>
            <w:r w:rsidRPr="00D42CDA">
              <w:rPr>
                <w:rStyle w:val="Hyperlink"/>
                <w:rFonts w:cstheme="minorHAnsi"/>
                <w:noProof/>
              </w:rPr>
              <w:t>Use the API Inspector to review API requests</w:t>
            </w:r>
            <w:r>
              <w:rPr>
                <w:noProof/>
                <w:webHidden/>
              </w:rPr>
              <w:tab/>
            </w:r>
            <w:r>
              <w:rPr>
                <w:noProof/>
                <w:webHidden/>
              </w:rPr>
              <w:fldChar w:fldCharType="begin"/>
            </w:r>
            <w:r>
              <w:rPr>
                <w:noProof/>
                <w:webHidden/>
              </w:rPr>
              <w:instrText xml:space="preserve"> PAGEREF _Toc508123908 \h </w:instrText>
            </w:r>
            <w:r>
              <w:rPr>
                <w:noProof/>
                <w:webHidden/>
              </w:rPr>
            </w:r>
            <w:r>
              <w:rPr>
                <w:noProof/>
                <w:webHidden/>
              </w:rPr>
              <w:fldChar w:fldCharType="separate"/>
            </w:r>
            <w:r>
              <w:rPr>
                <w:noProof/>
                <w:webHidden/>
              </w:rPr>
              <w:t>20</w:t>
            </w:r>
            <w:r>
              <w:rPr>
                <w:noProof/>
                <w:webHidden/>
              </w:rPr>
              <w:fldChar w:fldCharType="end"/>
            </w:r>
          </w:hyperlink>
        </w:p>
        <w:p w14:paraId="4200973C" w14:textId="5BDD17AA" w:rsidR="009E5951" w:rsidRDefault="009E5951">
          <w:pPr>
            <w:pStyle w:val="TOC1"/>
            <w:tabs>
              <w:tab w:val="left" w:pos="440"/>
            </w:tabs>
            <w:rPr>
              <w:noProof/>
              <w:lang w:val="en-GB" w:eastAsia="en-GB"/>
            </w:rPr>
          </w:pPr>
          <w:hyperlink w:anchor="_Toc508123909" w:history="1">
            <w:r w:rsidRPr="00D42CDA">
              <w:rPr>
                <w:rStyle w:val="Hyperlink"/>
                <w:rFonts w:cstheme="minorHAnsi"/>
                <w:noProof/>
              </w:rPr>
              <w:t>8</w:t>
            </w:r>
            <w:r>
              <w:rPr>
                <w:noProof/>
                <w:lang w:val="en-GB" w:eastAsia="en-GB"/>
              </w:rPr>
              <w:tab/>
            </w:r>
            <w:r w:rsidRPr="00D42CDA">
              <w:rPr>
                <w:rStyle w:val="Hyperlink"/>
                <w:rFonts w:cstheme="minorHAnsi"/>
                <w:noProof/>
              </w:rPr>
              <w:t>Apiary designed APIs tested using Dredd</w:t>
            </w:r>
            <w:r>
              <w:rPr>
                <w:noProof/>
                <w:webHidden/>
              </w:rPr>
              <w:tab/>
            </w:r>
            <w:r>
              <w:rPr>
                <w:noProof/>
                <w:webHidden/>
              </w:rPr>
              <w:fldChar w:fldCharType="begin"/>
            </w:r>
            <w:r>
              <w:rPr>
                <w:noProof/>
                <w:webHidden/>
              </w:rPr>
              <w:instrText xml:space="preserve"> PAGEREF _Toc508123909 \h </w:instrText>
            </w:r>
            <w:r>
              <w:rPr>
                <w:noProof/>
                <w:webHidden/>
              </w:rPr>
            </w:r>
            <w:r>
              <w:rPr>
                <w:noProof/>
                <w:webHidden/>
              </w:rPr>
              <w:fldChar w:fldCharType="separate"/>
            </w:r>
            <w:r>
              <w:rPr>
                <w:noProof/>
                <w:webHidden/>
              </w:rPr>
              <w:t>20</w:t>
            </w:r>
            <w:r>
              <w:rPr>
                <w:noProof/>
                <w:webHidden/>
              </w:rPr>
              <w:fldChar w:fldCharType="end"/>
            </w:r>
          </w:hyperlink>
        </w:p>
        <w:p w14:paraId="2BB6AAFF" w14:textId="44440C1E" w:rsidR="009E5951" w:rsidRDefault="009E5951">
          <w:pPr>
            <w:pStyle w:val="TOC2"/>
            <w:tabs>
              <w:tab w:val="left" w:pos="880"/>
              <w:tab w:val="right" w:leader="dot" w:pos="10790"/>
            </w:tabs>
            <w:rPr>
              <w:noProof/>
              <w:lang w:val="en-GB" w:eastAsia="en-GB"/>
            </w:rPr>
          </w:pPr>
          <w:hyperlink w:anchor="_Toc508123910" w:history="1">
            <w:r w:rsidRPr="00D42CDA">
              <w:rPr>
                <w:rStyle w:val="Hyperlink"/>
                <w:rFonts w:cstheme="minorHAnsi"/>
                <w:noProof/>
              </w:rPr>
              <w:t>8.1</w:t>
            </w:r>
            <w:r>
              <w:rPr>
                <w:noProof/>
                <w:lang w:val="en-GB" w:eastAsia="en-GB"/>
              </w:rPr>
              <w:tab/>
            </w:r>
            <w:r w:rsidRPr="00D42CDA">
              <w:rPr>
                <w:rStyle w:val="Hyperlink"/>
                <w:rFonts w:cstheme="minorHAnsi"/>
                <w:noProof/>
              </w:rPr>
              <w:t>Fork the Dredd- project from GitHub</w:t>
            </w:r>
            <w:r>
              <w:rPr>
                <w:noProof/>
                <w:webHidden/>
              </w:rPr>
              <w:tab/>
            </w:r>
            <w:r>
              <w:rPr>
                <w:noProof/>
                <w:webHidden/>
              </w:rPr>
              <w:fldChar w:fldCharType="begin"/>
            </w:r>
            <w:r>
              <w:rPr>
                <w:noProof/>
                <w:webHidden/>
              </w:rPr>
              <w:instrText xml:space="preserve"> PAGEREF _Toc508123910 \h </w:instrText>
            </w:r>
            <w:r>
              <w:rPr>
                <w:noProof/>
                <w:webHidden/>
              </w:rPr>
            </w:r>
            <w:r>
              <w:rPr>
                <w:noProof/>
                <w:webHidden/>
              </w:rPr>
              <w:fldChar w:fldCharType="separate"/>
            </w:r>
            <w:r>
              <w:rPr>
                <w:noProof/>
                <w:webHidden/>
              </w:rPr>
              <w:t>20</w:t>
            </w:r>
            <w:r>
              <w:rPr>
                <w:noProof/>
                <w:webHidden/>
              </w:rPr>
              <w:fldChar w:fldCharType="end"/>
            </w:r>
          </w:hyperlink>
        </w:p>
        <w:p w14:paraId="19CAB615" w14:textId="7DF44F7F" w:rsidR="009E5951" w:rsidRDefault="009E5951">
          <w:pPr>
            <w:pStyle w:val="TOC2"/>
            <w:tabs>
              <w:tab w:val="left" w:pos="880"/>
              <w:tab w:val="right" w:leader="dot" w:pos="10790"/>
            </w:tabs>
            <w:rPr>
              <w:noProof/>
              <w:lang w:val="en-GB" w:eastAsia="en-GB"/>
            </w:rPr>
          </w:pPr>
          <w:hyperlink w:anchor="_Toc508123911" w:history="1">
            <w:r w:rsidRPr="00D42CDA">
              <w:rPr>
                <w:rStyle w:val="Hyperlink"/>
                <w:rFonts w:cstheme="minorHAnsi"/>
                <w:noProof/>
              </w:rPr>
              <w:t>8.2</w:t>
            </w:r>
            <w:r>
              <w:rPr>
                <w:noProof/>
                <w:lang w:val="en-GB" w:eastAsia="en-GB"/>
              </w:rPr>
              <w:tab/>
            </w:r>
            <w:r w:rsidRPr="00D42CDA">
              <w:rPr>
                <w:rStyle w:val="Hyperlink"/>
                <w:rFonts w:cstheme="minorHAnsi"/>
                <w:noProof/>
              </w:rPr>
              <w:t>Git clone, Install Dredd And Dependancies</w:t>
            </w:r>
            <w:r>
              <w:rPr>
                <w:noProof/>
                <w:webHidden/>
              </w:rPr>
              <w:tab/>
            </w:r>
            <w:r>
              <w:rPr>
                <w:noProof/>
                <w:webHidden/>
              </w:rPr>
              <w:fldChar w:fldCharType="begin"/>
            </w:r>
            <w:r>
              <w:rPr>
                <w:noProof/>
                <w:webHidden/>
              </w:rPr>
              <w:instrText xml:space="preserve"> PAGEREF _Toc508123911 \h </w:instrText>
            </w:r>
            <w:r>
              <w:rPr>
                <w:noProof/>
                <w:webHidden/>
              </w:rPr>
            </w:r>
            <w:r>
              <w:rPr>
                <w:noProof/>
                <w:webHidden/>
              </w:rPr>
              <w:fldChar w:fldCharType="separate"/>
            </w:r>
            <w:r>
              <w:rPr>
                <w:noProof/>
                <w:webHidden/>
              </w:rPr>
              <w:t>21</w:t>
            </w:r>
            <w:r>
              <w:rPr>
                <w:noProof/>
                <w:webHidden/>
              </w:rPr>
              <w:fldChar w:fldCharType="end"/>
            </w:r>
          </w:hyperlink>
        </w:p>
        <w:p w14:paraId="10B7F503" w14:textId="2EE96317" w:rsidR="009E5951" w:rsidRDefault="009E5951">
          <w:pPr>
            <w:pStyle w:val="TOC2"/>
            <w:tabs>
              <w:tab w:val="left" w:pos="880"/>
              <w:tab w:val="right" w:leader="dot" w:pos="10790"/>
            </w:tabs>
            <w:rPr>
              <w:noProof/>
              <w:lang w:val="en-GB" w:eastAsia="en-GB"/>
            </w:rPr>
          </w:pPr>
          <w:hyperlink w:anchor="_Toc508123912" w:history="1">
            <w:r w:rsidRPr="00D42CDA">
              <w:rPr>
                <w:rStyle w:val="Hyperlink"/>
                <w:rFonts w:cstheme="minorHAnsi"/>
                <w:noProof/>
              </w:rPr>
              <w:t>8.3</w:t>
            </w:r>
            <w:r>
              <w:rPr>
                <w:noProof/>
                <w:lang w:val="en-GB" w:eastAsia="en-GB"/>
              </w:rPr>
              <w:tab/>
            </w:r>
            <w:r w:rsidRPr="00D42CDA">
              <w:rPr>
                <w:rStyle w:val="Hyperlink"/>
                <w:rFonts w:cstheme="minorHAnsi"/>
                <w:noProof/>
              </w:rPr>
              <w:t>Actions On Apiary.io</w:t>
            </w:r>
            <w:r>
              <w:rPr>
                <w:noProof/>
                <w:webHidden/>
              </w:rPr>
              <w:tab/>
            </w:r>
            <w:r>
              <w:rPr>
                <w:noProof/>
                <w:webHidden/>
              </w:rPr>
              <w:fldChar w:fldCharType="begin"/>
            </w:r>
            <w:r>
              <w:rPr>
                <w:noProof/>
                <w:webHidden/>
              </w:rPr>
              <w:instrText xml:space="preserve"> PAGEREF _Toc508123912 \h </w:instrText>
            </w:r>
            <w:r>
              <w:rPr>
                <w:noProof/>
                <w:webHidden/>
              </w:rPr>
            </w:r>
            <w:r>
              <w:rPr>
                <w:noProof/>
                <w:webHidden/>
              </w:rPr>
              <w:fldChar w:fldCharType="separate"/>
            </w:r>
            <w:r>
              <w:rPr>
                <w:noProof/>
                <w:webHidden/>
              </w:rPr>
              <w:t>24</w:t>
            </w:r>
            <w:r>
              <w:rPr>
                <w:noProof/>
                <w:webHidden/>
              </w:rPr>
              <w:fldChar w:fldCharType="end"/>
            </w:r>
          </w:hyperlink>
        </w:p>
        <w:p w14:paraId="7C3F1C19" w14:textId="5B1454BB" w:rsidR="009E5951" w:rsidRDefault="009E5951">
          <w:pPr>
            <w:pStyle w:val="TOC2"/>
            <w:tabs>
              <w:tab w:val="left" w:pos="880"/>
              <w:tab w:val="right" w:leader="dot" w:pos="10790"/>
            </w:tabs>
            <w:rPr>
              <w:noProof/>
              <w:lang w:val="en-GB" w:eastAsia="en-GB"/>
            </w:rPr>
          </w:pPr>
          <w:hyperlink w:anchor="_Toc508123913" w:history="1">
            <w:r w:rsidRPr="00D42CDA">
              <w:rPr>
                <w:rStyle w:val="Hyperlink"/>
                <w:rFonts w:cstheme="minorHAnsi"/>
                <w:noProof/>
              </w:rPr>
              <w:t>8.4</w:t>
            </w:r>
            <w:r>
              <w:rPr>
                <w:noProof/>
                <w:lang w:val="en-GB" w:eastAsia="en-GB"/>
              </w:rPr>
              <w:tab/>
            </w:r>
            <w:r w:rsidRPr="00D42CDA">
              <w:rPr>
                <w:rStyle w:val="Hyperlink"/>
                <w:rFonts w:cstheme="minorHAnsi"/>
                <w:noProof/>
              </w:rPr>
              <w:t>Actions on Local Dev Environment</w:t>
            </w:r>
            <w:r>
              <w:rPr>
                <w:noProof/>
                <w:webHidden/>
              </w:rPr>
              <w:tab/>
            </w:r>
            <w:r>
              <w:rPr>
                <w:noProof/>
                <w:webHidden/>
              </w:rPr>
              <w:fldChar w:fldCharType="begin"/>
            </w:r>
            <w:r>
              <w:rPr>
                <w:noProof/>
                <w:webHidden/>
              </w:rPr>
              <w:instrText xml:space="preserve"> PAGEREF _Toc508123913 \h </w:instrText>
            </w:r>
            <w:r>
              <w:rPr>
                <w:noProof/>
                <w:webHidden/>
              </w:rPr>
            </w:r>
            <w:r>
              <w:rPr>
                <w:noProof/>
                <w:webHidden/>
              </w:rPr>
              <w:fldChar w:fldCharType="separate"/>
            </w:r>
            <w:r>
              <w:rPr>
                <w:noProof/>
                <w:webHidden/>
              </w:rPr>
              <w:t>25</w:t>
            </w:r>
            <w:r>
              <w:rPr>
                <w:noProof/>
                <w:webHidden/>
              </w:rPr>
              <w:fldChar w:fldCharType="end"/>
            </w:r>
          </w:hyperlink>
        </w:p>
        <w:p w14:paraId="1C25EB23" w14:textId="05D09EF2" w:rsidR="009E5951" w:rsidRDefault="009E5951">
          <w:pPr>
            <w:pStyle w:val="TOC2"/>
            <w:tabs>
              <w:tab w:val="left" w:pos="880"/>
              <w:tab w:val="right" w:leader="dot" w:pos="10790"/>
            </w:tabs>
            <w:rPr>
              <w:noProof/>
              <w:lang w:val="en-GB" w:eastAsia="en-GB"/>
            </w:rPr>
          </w:pPr>
          <w:hyperlink w:anchor="_Toc508123914" w:history="1">
            <w:r w:rsidRPr="00D42CDA">
              <w:rPr>
                <w:rStyle w:val="Hyperlink"/>
                <w:rFonts w:cstheme="minorHAnsi"/>
                <w:noProof/>
              </w:rPr>
              <w:t>8.5</w:t>
            </w:r>
            <w:r>
              <w:rPr>
                <w:noProof/>
                <w:lang w:val="en-GB" w:eastAsia="en-GB"/>
              </w:rPr>
              <w:tab/>
            </w:r>
            <w:r w:rsidRPr="00D42CDA">
              <w:rPr>
                <w:rStyle w:val="Hyperlink"/>
                <w:rFonts w:cstheme="minorHAnsi"/>
                <w:noProof/>
              </w:rPr>
              <w:t>Run dredd tests</w:t>
            </w:r>
            <w:r>
              <w:rPr>
                <w:noProof/>
                <w:webHidden/>
              </w:rPr>
              <w:tab/>
            </w:r>
            <w:r>
              <w:rPr>
                <w:noProof/>
                <w:webHidden/>
              </w:rPr>
              <w:fldChar w:fldCharType="begin"/>
            </w:r>
            <w:r>
              <w:rPr>
                <w:noProof/>
                <w:webHidden/>
              </w:rPr>
              <w:instrText xml:space="preserve"> PAGEREF _Toc508123914 \h </w:instrText>
            </w:r>
            <w:r>
              <w:rPr>
                <w:noProof/>
                <w:webHidden/>
              </w:rPr>
            </w:r>
            <w:r>
              <w:rPr>
                <w:noProof/>
                <w:webHidden/>
              </w:rPr>
              <w:fldChar w:fldCharType="separate"/>
            </w:r>
            <w:r>
              <w:rPr>
                <w:noProof/>
                <w:webHidden/>
              </w:rPr>
              <w:t>26</w:t>
            </w:r>
            <w:r>
              <w:rPr>
                <w:noProof/>
                <w:webHidden/>
              </w:rPr>
              <w:fldChar w:fldCharType="end"/>
            </w:r>
          </w:hyperlink>
        </w:p>
        <w:p w14:paraId="75BA6186" w14:textId="1AE6BD9F" w:rsidR="009E5951" w:rsidRDefault="009E5951">
          <w:pPr>
            <w:pStyle w:val="TOC2"/>
            <w:tabs>
              <w:tab w:val="left" w:pos="880"/>
              <w:tab w:val="right" w:leader="dot" w:pos="10790"/>
            </w:tabs>
            <w:rPr>
              <w:noProof/>
              <w:lang w:val="en-GB" w:eastAsia="en-GB"/>
            </w:rPr>
          </w:pPr>
          <w:hyperlink w:anchor="_Toc508123915" w:history="1">
            <w:r w:rsidRPr="00D42CDA">
              <w:rPr>
                <w:rStyle w:val="Hyperlink"/>
                <w:rFonts w:cstheme="minorHAnsi"/>
                <w:noProof/>
              </w:rPr>
              <w:t>8.6</w:t>
            </w:r>
            <w:r>
              <w:rPr>
                <w:noProof/>
                <w:lang w:val="en-GB" w:eastAsia="en-GB"/>
              </w:rPr>
              <w:tab/>
            </w:r>
            <w:r w:rsidRPr="00D42CDA">
              <w:rPr>
                <w:rStyle w:val="Hyperlink"/>
                <w:rFonts w:cstheme="minorHAnsi"/>
                <w:noProof/>
              </w:rPr>
              <w:t>View test results on Apiary.io</w:t>
            </w:r>
            <w:r>
              <w:rPr>
                <w:noProof/>
                <w:webHidden/>
              </w:rPr>
              <w:tab/>
            </w:r>
            <w:r>
              <w:rPr>
                <w:noProof/>
                <w:webHidden/>
              </w:rPr>
              <w:fldChar w:fldCharType="begin"/>
            </w:r>
            <w:r>
              <w:rPr>
                <w:noProof/>
                <w:webHidden/>
              </w:rPr>
              <w:instrText xml:space="preserve"> PAGEREF _Toc508123915 \h </w:instrText>
            </w:r>
            <w:r>
              <w:rPr>
                <w:noProof/>
                <w:webHidden/>
              </w:rPr>
            </w:r>
            <w:r>
              <w:rPr>
                <w:noProof/>
                <w:webHidden/>
              </w:rPr>
              <w:fldChar w:fldCharType="separate"/>
            </w:r>
            <w:r>
              <w:rPr>
                <w:noProof/>
                <w:webHidden/>
              </w:rPr>
              <w:t>27</w:t>
            </w:r>
            <w:r>
              <w:rPr>
                <w:noProof/>
                <w:webHidden/>
              </w:rPr>
              <w:fldChar w:fldCharType="end"/>
            </w:r>
          </w:hyperlink>
        </w:p>
        <w:p w14:paraId="2C1420F2" w14:textId="35000782" w:rsidR="002920EB" w:rsidRPr="009E5951" w:rsidRDefault="004F31C9" w:rsidP="00561131">
          <w:pPr>
            <w:rPr>
              <w:rFonts w:cstheme="minorHAnsi"/>
            </w:rPr>
          </w:pPr>
          <w:r w:rsidRPr="009E5951">
            <w:rPr>
              <w:rFonts w:cstheme="minorHAnsi"/>
              <w:b/>
              <w:bCs/>
              <w:noProof/>
            </w:rPr>
            <w:fldChar w:fldCharType="end"/>
          </w:r>
        </w:p>
      </w:sdtContent>
    </w:sdt>
    <w:p w14:paraId="1D2E33C7" w14:textId="77777777" w:rsidR="00BF037B" w:rsidRPr="009E5951" w:rsidRDefault="00BF037B" w:rsidP="00561131">
      <w:pPr>
        <w:rPr>
          <w:rFonts w:eastAsiaTheme="majorEastAsia" w:cstheme="minorHAnsi"/>
          <w:spacing w:val="-10"/>
          <w:kern w:val="28"/>
        </w:rPr>
      </w:pPr>
      <w:r w:rsidRPr="009E5951">
        <w:rPr>
          <w:rFonts w:cstheme="minorHAnsi"/>
        </w:rPr>
        <w:br w:type="page"/>
      </w:r>
    </w:p>
    <w:p w14:paraId="6A166497" w14:textId="09730908" w:rsidR="00540503" w:rsidRPr="009E5951" w:rsidRDefault="0003074D" w:rsidP="00561131">
      <w:pPr>
        <w:pStyle w:val="Title"/>
        <w:rPr>
          <w:rFonts w:asciiTheme="minorHAnsi" w:hAnsiTheme="minorHAnsi" w:cstheme="minorHAnsi"/>
          <w:sz w:val="22"/>
          <w:szCs w:val="22"/>
        </w:rPr>
      </w:pPr>
      <w:r w:rsidRPr="009E5951">
        <w:rPr>
          <w:rFonts w:asciiTheme="minorHAnsi" w:hAnsiTheme="minorHAnsi" w:cstheme="minorHAnsi"/>
          <w:sz w:val="22"/>
          <w:szCs w:val="22"/>
        </w:rPr>
        <w:lastRenderedPageBreak/>
        <w:t>Introduction to the Lab</w:t>
      </w:r>
      <w:r w:rsidR="009676E9" w:rsidRPr="009E5951">
        <w:rPr>
          <w:rFonts w:asciiTheme="minorHAnsi" w:hAnsiTheme="minorHAnsi" w:cstheme="minorHAnsi"/>
          <w:sz w:val="22"/>
          <w:szCs w:val="22"/>
        </w:rPr>
        <w:t xml:space="preserve"> and Logging-in</w:t>
      </w:r>
    </w:p>
    <w:p w14:paraId="781DD3F0" w14:textId="59135BEC" w:rsidR="001A059C" w:rsidRPr="009E5951" w:rsidRDefault="00C17D1F" w:rsidP="00561131">
      <w:pPr>
        <w:pStyle w:val="Heading1"/>
        <w:rPr>
          <w:rFonts w:asciiTheme="minorHAnsi" w:hAnsiTheme="minorHAnsi" w:cstheme="minorHAnsi"/>
          <w:sz w:val="22"/>
          <w:szCs w:val="22"/>
        </w:rPr>
      </w:pPr>
      <w:bookmarkStart w:id="6" w:name="_Toc508123882"/>
      <w:r w:rsidRPr="009E5951">
        <w:rPr>
          <w:rFonts w:asciiTheme="minorHAnsi" w:hAnsiTheme="minorHAnsi" w:cstheme="minorHAnsi"/>
          <w:sz w:val="22"/>
          <w:szCs w:val="22"/>
        </w:rPr>
        <w:t>Lab Scenario</w:t>
      </w:r>
      <w:bookmarkEnd w:id="6"/>
    </w:p>
    <w:p w14:paraId="09D477A0" w14:textId="7D19D4F4" w:rsidR="00F51F5A" w:rsidRPr="009E5951" w:rsidRDefault="00F51F5A" w:rsidP="00561131">
      <w:pPr>
        <w:rPr>
          <w:rFonts w:cstheme="minorHAnsi"/>
        </w:rPr>
      </w:pPr>
      <w:r w:rsidRPr="009E5951">
        <w:rPr>
          <w:rFonts w:cstheme="minorHAnsi"/>
        </w:rPr>
        <w:t xml:space="preserve">The objective of this lab is to give you a comprehensive overview of </w:t>
      </w:r>
      <w:ins w:id="7" w:author="NiallC" w:date="2017-08-14T09:25:00Z">
        <w:r w:rsidR="00BA4063" w:rsidRPr="009E5951">
          <w:rPr>
            <w:rFonts w:cstheme="minorHAnsi"/>
          </w:rPr>
          <w:t xml:space="preserve">the </w:t>
        </w:r>
      </w:ins>
      <w:r w:rsidRPr="009E5951">
        <w:rPr>
          <w:rFonts w:cstheme="minorHAnsi"/>
        </w:rPr>
        <w:t xml:space="preserve">Oracle </w:t>
      </w:r>
      <w:r w:rsidR="004B2F5C" w:rsidRPr="009E5951">
        <w:rPr>
          <w:rFonts w:cstheme="minorHAnsi"/>
        </w:rPr>
        <w:t>Apiary</w:t>
      </w:r>
      <w:r w:rsidRPr="009E5951">
        <w:rPr>
          <w:rFonts w:cstheme="minorHAnsi"/>
        </w:rPr>
        <w:t xml:space="preserve"> Cloud Service</w:t>
      </w:r>
      <w:ins w:id="8" w:author="Sydney Nurse" w:date="2017-08-16T10:38:00Z">
        <w:r w:rsidR="00502A2A" w:rsidRPr="009E5951">
          <w:rPr>
            <w:rFonts w:cstheme="minorHAnsi"/>
          </w:rPr>
          <w:t xml:space="preserve"> as an API </w:t>
        </w:r>
      </w:ins>
      <w:r w:rsidR="00FB5F04" w:rsidRPr="009E5951">
        <w:rPr>
          <w:rFonts w:cstheme="minorHAnsi"/>
        </w:rPr>
        <w:t>Developer</w:t>
      </w:r>
      <w:r w:rsidRPr="009E5951">
        <w:rPr>
          <w:rFonts w:cstheme="minorHAnsi"/>
        </w:rPr>
        <w:t>.</w:t>
      </w:r>
    </w:p>
    <w:p w14:paraId="2B588B49" w14:textId="400CE6C2" w:rsidR="005E452F" w:rsidRPr="009E5951" w:rsidRDefault="00502A2A" w:rsidP="00561131">
      <w:pPr>
        <w:rPr>
          <w:rFonts w:cstheme="minorHAnsi"/>
          <w:lang w:val="en-GB"/>
        </w:rPr>
      </w:pPr>
      <w:ins w:id="9" w:author="Sydney Nurse" w:date="2017-08-16T10:38:00Z">
        <w:r w:rsidRPr="009E5951">
          <w:rPr>
            <w:rFonts w:cstheme="minorHAnsi"/>
          </w:rPr>
          <w:t xml:space="preserve">Oracle </w:t>
        </w:r>
      </w:ins>
      <w:r w:rsidR="00F51F5A" w:rsidRPr="009E5951">
        <w:rPr>
          <w:rFonts w:cstheme="minorHAnsi"/>
        </w:rPr>
        <w:t>A</w:t>
      </w:r>
      <w:r w:rsidR="00FB5F04" w:rsidRPr="009E5951">
        <w:rPr>
          <w:rFonts w:cstheme="minorHAnsi"/>
        </w:rPr>
        <w:t>piary</w:t>
      </w:r>
      <w:r w:rsidR="00F51F5A" w:rsidRPr="009E5951">
        <w:rPr>
          <w:rFonts w:cstheme="minorHAnsi"/>
        </w:rPr>
        <w:t xml:space="preserve"> makes it easy </w:t>
      </w:r>
      <w:r w:rsidR="00FB5F04" w:rsidRPr="009E5951">
        <w:rPr>
          <w:rFonts w:cstheme="minorHAnsi"/>
        </w:rPr>
        <w:t xml:space="preserve">for teams to work together to quickly design, prototype, </w:t>
      </w:r>
      <w:proofErr w:type="gramStart"/>
      <w:r w:rsidR="00FB5F04" w:rsidRPr="009E5951">
        <w:rPr>
          <w:rFonts w:cstheme="minorHAnsi"/>
        </w:rPr>
        <w:t>document</w:t>
      </w:r>
      <w:proofErr w:type="gramEnd"/>
      <w:r w:rsidR="00FB5F04" w:rsidRPr="009E5951">
        <w:rPr>
          <w:rFonts w:cstheme="minorHAnsi"/>
        </w:rPr>
        <w:t xml:space="preserve"> and test APIs</w:t>
      </w:r>
      <w:r w:rsidR="00767C11" w:rsidRPr="009E5951">
        <w:rPr>
          <w:rFonts w:cstheme="minorHAnsi"/>
          <w:lang w:val="en-GB"/>
        </w:rPr>
        <w:t xml:space="preserve">. </w:t>
      </w:r>
      <w:r w:rsidR="00FB5F04" w:rsidRPr="009E5951">
        <w:rPr>
          <w:rFonts w:cstheme="minorHAnsi"/>
          <w:lang w:val="en-GB"/>
        </w:rPr>
        <w:t>API first development, although API developers and consumers to collaborate and validate the design of the API before it is fully developed. This removes the iterative cycle of API development, dissatisfactions from the consumer, re-design while the enterprise adopts and adapts to changing requirements.</w:t>
      </w:r>
    </w:p>
    <w:p w14:paraId="510175B1" w14:textId="5E594082" w:rsidR="00FB5F04" w:rsidRPr="009E5951" w:rsidRDefault="00FB5F04" w:rsidP="00561131">
      <w:pPr>
        <w:rPr>
          <w:rFonts w:cstheme="minorHAnsi"/>
          <w:lang w:val="en-GB"/>
        </w:rPr>
      </w:pPr>
      <w:r w:rsidRPr="009E5951">
        <w:rPr>
          <w:rFonts w:cstheme="minorHAnsi"/>
          <w:lang w:val="en-GB"/>
        </w:rPr>
        <w:t>In this lab you will see how easy it is to create, document and test an API using the Oracle Apiary Cloud Service.</w:t>
      </w:r>
    </w:p>
    <w:p w14:paraId="5851AA6A" w14:textId="58C0A5B1" w:rsidR="005A6ED4" w:rsidRPr="009E5951" w:rsidRDefault="00286271" w:rsidP="00561131">
      <w:pPr>
        <w:rPr>
          <w:rFonts w:cstheme="minorHAnsi"/>
          <w:lang w:val="en-GB"/>
        </w:rPr>
      </w:pPr>
      <w:r w:rsidRPr="009E5951">
        <w:rPr>
          <w:rFonts w:cstheme="minorHAnsi"/>
          <w:noProof/>
          <w:lang w:val="en-GB" w:eastAsia="en-GB"/>
        </w:rPr>
        <w:drawing>
          <wp:inline distT="0" distB="0" distL="0" distR="0" wp14:anchorId="1F6AB2D8" wp14:editId="5B5BBCFE">
            <wp:extent cx="6850431" cy="3100429"/>
            <wp:effectExtent l="0" t="0" r="7620" b="0"/>
            <wp:docPr id="3" name="Picture 3" descr="/Users/sydneyn/Downloads/API-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ydneyn/Downloads/API-Platform.png"/>
                    <pic:cNvPicPr>
                      <a:picLocks noChangeAspect="1" noChangeArrowheads="1"/>
                    </pic:cNvPicPr>
                  </pic:nvPicPr>
                  <pic:blipFill rotWithShape="1">
                    <a:blip r:embed="rId8">
                      <a:extLst>
                        <a:ext uri="{28A0092B-C50C-407E-A947-70E740481C1C}">
                          <a14:useLocalDpi xmlns:a14="http://schemas.microsoft.com/office/drawing/2010/main" val="0"/>
                        </a:ext>
                      </a:extLst>
                    </a:blip>
                    <a:srcRect t="3834" b="21403"/>
                    <a:stretch/>
                  </pic:blipFill>
                  <pic:spPr bwMode="auto">
                    <a:xfrm>
                      <a:off x="0" y="0"/>
                      <a:ext cx="6851650" cy="3100981"/>
                    </a:xfrm>
                    <a:prstGeom prst="rect">
                      <a:avLst/>
                    </a:prstGeom>
                    <a:noFill/>
                    <a:ln>
                      <a:noFill/>
                    </a:ln>
                    <a:extLst>
                      <a:ext uri="{53640926-AAD7-44D8-BBD7-CCE9431645EC}">
                        <a14:shadowObscured xmlns:a14="http://schemas.microsoft.com/office/drawing/2010/main"/>
                      </a:ext>
                    </a:extLst>
                  </pic:spPr>
                </pic:pic>
              </a:graphicData>
            </a:graphic>
          </wp:inline>
        </w:drawing>
      </w:r>
    </w:p>
    <w:p w14:paraId="32DF7B4C" w14:textId="74F916E0" w:rsidR="0019421A" w:rsidRPr="009E5951" w:rsidRDefault="004B2F5C" w:rsidP="00561131">
      <w:pPr>
        <w:rPr>
          <w:rFonts w:cstheme="minorHAnsi"/>
          <w:lang w:val="en-GB"/>
        </w:rPr>
      </w:pPr>
      <w:r w:rsidRPr="009E5951">
        <w:rPr>
          <w:rFonts w:cstheme="minorHAnsi"/>
          <w:b/>
          <w:lang w:val="en-GB"/>
        </w:rPr>
        <w:t>Apiary</w:t>
      </w:r>
      <w:r w:rsidR="003B0017" w:rsidRPr="009E5951">
        <w:rPr>
          <w:rFonts w:cstheme="minorHAnsi"/>
          <w:b/>
          <w:lang w:val="en-GB"/>
        </w:rPr>
        <w:t>.io</w:t>
      </w:r>
      <w:r w:rsidR="00767C11" w:rsidRPr="009E5951">
        <w:rPr>
          <w:rFonts w:cstheme="minorHAnsi"/>
          <w:b/>
          <w:lang w:val="en-GB"/>
        </w:rPr>
        <w:t xml:space="preserve"> Portal</w:t>
      </w:r>
      <w:r w:rsidR="00767C11" w:rsidRPr="009E5951">
        <w:rPr>
          <w:rFonts w:cstheme="minorHAnsi"/>
          <w:lang w:val="en-GB"/>
        </w:rPr>
        <w:t xml:space="preserve">: This portal is used by </w:t>
      </w:r>
      <w:r w:rsidR="00B36D33" w:rsidRPr="009E5951">
        <w:rPr>
          <w:rFonts w:cstheme="minorHAnsi"/>
          <w:lang w:val="en-GB"/>
        </w:rPr>
        <w:t>App developers, testers, architects, product managers, clients, and partners, allowing effective collaboration, bringing unique perspectives to the design of your APIs.</w:t>
      </w:r>
    </w:p>
    <w:p w14:paraId="12EF7B0D" w14:textId="0CDB5A8C" w:rsidR="00B36D33" w:rsidRPr="009E5951" w:rsidRDefault="00B36D33" w:rsidP="00561131">
      <w:pPr>
        <w:rPr>
          <w:rFonts w:cstheme="minorHAnsi"/>
        </w:rPr>
      </w:pPr>
      <w:r w:rsidRPr="009E5951">
        <w:rPr>
          <w:rFonts w:cstheme="minorHAnsi"/>
          <w:lang w:val="en-GB"/>
        </w:rPr>
        <w:t xml:space="preserve">It provides a dashboard for web-based API Blueprint management, with complete control and visibility to project Role-based access, documentation, </w:t>
      </w:r>
      <w:r w:rsidR="00113865" w:rsidRPr="009E5951">
        <w:rPr>
          <w:rFonts w:cstheme="minorHAnsi"/>
          <w:lang w:val="en-GB"/>
        </w:rPr>
        <w:t>API editor, mock server for testing and is pre-integrated with GitHub.</w:t>
      </w:r>
    </w:p>
    <w:p w14:paraId="0E399F5B" w14:textId="71DDDC3F" w:rsidR="00882302" w:rsidRPr="009E5951" w:rsidRDefault="00642357" w:rsidP="00561131">
      <w:pPr>
        <w:pStyle w:val="Heading2"/>
        <w:rPr>
          <w:rFonts w:asciiTheme="minorHAnsi" w:hAnsiTheme="minorHAnsi" w:cstheme="minorHAnsi"/>
          <w:sz w:val="22"/>
          <w:szCs w:val="22"/>
        </w:rPr>
      </w:pPr>
      <w:bookmarkStart w:id="10" w:name="_Toc508123883"/>
      <w:r w:rsidRPr="009E5951">
        <w:rPr>
          <w:rFonts w:asciiTheme="minorHAnsi" w:hAnsiTheme="minorHAnsi" w:cstheme="minorHAnsi"/>
          <w:sz w:val="22"/>
          <w:szCs w:val="22"/>
        </w:rPr>
        <w:t xml:space="preserve">Logging into the </w:t>
      </w:r>
      <w:r w:rsidR="00124E7D" w:rsidRPr="009E5951">
        <w:rPr>
          <w:rFonts w:asciiTheme="minorHAnsi" w:hAnsiTheme="minorHAnsi" w:cstheme="minorHAnsi"/>
          <w:sz w:val="22"/>
          <w:szCs w:val="22"/>
        </w:rPr>
        <w:t>Apiary.io</w:t>
      </w:r>
      <w:bookmarkEnd w:id="10"/>
    </w:p>
    <w:p w14:paraId="5D603638" w14:textId="630B882E" w:rsidR="00D6109A" w:rsidRPr="009E5951" w:rsidRDefault="00D6109A" w:rsidP="00561131">
      <w:pPr>
        <w:rPr>
          <w:rFonts w:cstheme="minorHAnsi"/>
          <w:color w:val="FF0000"/>
          <w:lang w:val="en-GB"/>
        </w:rPr>
      </w:pPr>
    </w:p>
    <w:p w14:paraId="4F0CF91B" w14:textId="43995FFB" w:rsidR="00760829" w:rsidRPr="009E5951" w:rsidRDefault="009C7E65" w:rsidP="00561131">
      <w:pPr>
        <w:rPr>
          <w:rFonts w:cstheme="minorHAnsi"/>
          <w:color w:val="FF0000"/>
          <w:lang w:val="en-GB"/>
        </w:rPr>
      </w:pPr>
      <w:r w:rsidRPr="009E5951">
        <w:rPr>
          <w:rFonts w:cstheme="minorHAnsi"/>
          <w:noProof/>
          <w:lang w:val="en-GB" w:eastAsia="en-GB"/>
        </w:rPr>
        <w:drawing>
          <wp:anchor distT="0" distB="0" distL="114300" distR="114300" simplePos="0" relativeHeight="251597312" behindDoc="0" locked="0" layoutInCell="1" allowOverlap="1" wp14:anchorId="7EDD9639" wp14:editId="64325A53">
            <wp:simplePos x="0" y="0"/>
            <wp:positionH relativeFrom="column">
              <wp:posOffset>4043680</wp:posOffset>
            </wp:positionH>
            <wp:positionV relativeFrom="paragraph">
              <wp:posOffset>307340</wp:posOffset>
            </wp:positionV>
            <wp:extent cx="2564765" cy="852170"/>
            <wp:effectExtent l="0" t="0" r="635" b="11430"/>
            <wp:wrapSquare wrapText="bothSides"/>
            <wp:docPr id="5" name="Picture 5" descr="/var/folders/3c/n2d_jp3x4nn9p8vdr15jsxsh0000gn/T/DIS_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c/n2d_jp3x4nn9p8vdr15jsxsh0000gn/T/DIS_35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4765" cy="852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86271" w:rsidRPr="009E5951">
        <w:rPr>
          <w:rFonts w:cstheme="minorHAnsi"/>
          <w:lang w:val="en-GB"/>
        </w:rPr>
        <w:t xml:space="preserve">Access Apiary is free for individual developers but you must </w:t>
      </w:r>
      <w:proofErr w:type="spellStart"/>
      <w:r w:rsidR="00286271" w:rsidRPr="009E5951">
        <w:rPr>
          <w:rFonts w:cstheme="minorHAnsi"/>
          <w:lang w:val="en-GB"/>
        </w:rPr>
        <w:t>signup</w:t>
      </w:r>
      <w:proofErr w:type="spellEnd"/>
      <w:r w:rsidR="00286271" w:rsidRPr="009E5951">
        <w:rPr>
          <w:rFonts w:cstheme="minorHAnsi"/>
          <w:lang w:val="en-GB"/>
        </w:rPr>
        <w:t xml:space="preserve"> for an account</w:t>
      </w:r>
      <w:r w:rsidR="009634F3" w:rsidRPr="009E5951">
        <w:rPr>
          <w:rFonts w:cstheme="minorHAnsi"/>
          <w:lang w:val="en-GB"/>
        </w:rPr>
        <w:t>.</w:t>
      </w:r>
      <w:r w:rsidR="00286271" w:rsidRPr="009E5951">
        <w:rPr>
          <w:rFonts w:cstheme="minorHAnsi"/>
          <w:lang w:val="en-GB"/>
        </w:rPr>
        <w:t xml:space="preserve"> (</w:t>
      </w:r>
      <w:proofErr w:type="gramStart"/>
      <w:r w:rsidR="00286271" w:rsidRPr="009E5951">
        <w:rPr>
          <w:rFonts w:cstheme="minorHAnsi"/>
          <w:lang w:val="en-GB"/>
        </w:rPr>
        <w:t>no</w:t>
      </w:r>
      <w:proofErr w:type="gramEnd"/>
      <w:r w:rsidR="00286271" w:rsidRPr="009E5951">
        <w:rPr>
          <w:rFonts w:cstheme="minorHAnsi"/>
          <w:lang w:val="en-GB"/>
        </w:rPr>
        <w:t xml:space="preserve"> credit card needed)</w:t>
      </w:r>
    </w:p>
    <w:p w14:paraId="3C43FFEA" w14:textId="4C742A25" w:rsidR="00EE1FC0" w:rsidRPr="009E5951" w:rsidRDefault="00286271" w:rsidP="00561131">
      <w:pPr>
        <w:spacing w:line="240" w:lineRule="auto"/>
        <w:rPr>
          <w:rFonts w:cstheme="minorHAnsi"/>
          <w:lang w:val="en-GB"/>
        </w:rPr>
      </w:pPr>
      <w:r w:rsidRPr="009E5951">
        <w:rPr>
          <w:rFonts w:cstheme="minorHAnsi"/>
          <w:lang w:val="en-GB"/>
        </w:rPr>
        <w:t xml:space="preserve">Open your browser and navigate to: </w:t>
      </w:r>
      <w:hyperlink r:id="rId10" w:history="1">
        <w:r w:rsidRPr="009E5951">
          <w:rPr>
            <w:rStyle w:val="Hyperlink"/>
            <w:rFonts w:cstheme="minorHAnsi"/>
            <w:lang w:val="en-GB"/>
          </w:rPr>
          <w:t>http://apiary.io</w:t>
        </w:r>
      </w:hyperlink>
    </w:p>
    <w:p w14:paraId="5A716577" w14:textId="557B3E87" w:rsidR="00286271" w:rsidRPr="009E5951" w:rsidRDefault="009C7E65" w:rsidP="00561131">
      <w:pPr>
        <w:spacing w:line="240" w:lineRule="auto"/>
        <w:rPr>
          <w:rFonts w:cstheme="minorHAnsi"/>
        </w:rPr>
      </w:pPr>
      <w:r w:rsidRPr="009E5951">
        <w:rPr>
          <w:rFonts w:cstheme="minorHAnsi"/>
        </w:rPr>
        <w:t xml:space="preserve">Click </w:t>
      </w:r>
      <w:r w:rsidR="00286271" w:rsidRPr="009E5951">
        <w:rPr>
          <w:rFonts w:cstheme="minorHAnsi"/>
        </w:rPr>
        <w:t>Signup</w:t>
      </w:r>
      <w:r w:rsidRPr="009E5951">
        <w:rPr>
          <w:rFonts w:cstheme="minorHAnsi"/>
        </w:rPr>
        <w:t xml:space="preserve"> for free</w:t>
      </w:r>
      <w:r w:rsidR="00286271" w:rsidRPr="009E5951">
        <w:rPr>
          <w:rFonts w:cstheme="minorHAnsi"/>
        </w:rPr>
        <w:t xml:space="preserve">: with GitHub or </w:t>
      </w:r>
      <w:r w:rsidRPr="009E5951">
        <w:rPr>
          <w:rFonts w:cstheme="minorHAnsi"/>
        </w:rPr>
        <w:t>with</w:t>
      </w:r>
      <w:r w:rsidR="00286271" w:rsidRPr="009E5951">
        <w:rPr>
          <w:rFonts w:cstheme="minorHAnsi"/>
        </w:rPr>
        <w:t xml:space="preserve"> email</w:t>
      </w:r>
    </w:p>
    <w:p w14:paraId="741AAE36" w14:textId="77777777" w:rsidR="009C7E65" w:rsidRPr="009E5951" w:rsidRDefault="009C7E65" w:rsidP="00561131">
      <w:pPr>
        <w:spacing w:line="240" w:lineRule="auto"/>
        <w:rPr>
          <w:rFonts w:cstheme="minorHAnsi"/>
        </w:rPr>
      </w:pPr>
    </w:p>
    <w:tbl>
      <w:tblPr>
        <w:tblStyle w:val="TableGrid"/>
        <w:tblW w:w="0" w:type="auto"/>
        <w:tblLook w:val="04A0" w:firstRow="1" w:lastRow="0" w:firstColumn="1" w:lastColumn="0" w:noHBand="0" w:noVBand="1"/>
      </w:tblPr>
      <w:tblGrid>
        <w:gridCol w:w="7319"/>
        <w:gridCol w:w="3471"/>
      </w:tblGrid>
      <w:tr w:rsidR="002F6D8A" w:rsidRPr="009E5951" w14:paraId="04DDD4C0" w14:textId="77777777" w:rsidTr="00440DAC">
        <w:tc>
          <w:tcPr>
            <w:tcW w:w="7479" w:type="dxa"/>
          </w:tcPr>
          <w:p w14:paraId="4157B75D" w14:textId="0101C0FE" w:rsidR="0096094E" w:rsidRPr="009E5951" w:rsidRDefault="0096094E" w:rsidP="00561131">
            <w:pPr>
              <w:rPr>
                <w:rFonts w:cstheme="minorHAnsi"/>
              </w:rPr>
            </w:pPr>
            <w:r w:rsidRPr="009E5951">
              <w:rPr>
                <w:rFonts w:cstheme="minorHAnsi"/>
              </w:rPr>
              <w:t>For GitHub*</w:t>
            </w:r>
          </w:p>
        </w:tc>
        <w:tc>
          <w:tcPr>
            <w:tcW w:w="3537" w:type="dxa"/>
          </w:tcPr>
          <w:p w14:paraId="5D22387C" w14:textId="5FEC22D9" w:rsidR="0096094E" w:rsidRPr="009E5951" w:rsidRDefault="0096094E" w:rsidP="00561131">
            <w:pPr>
              <w:rPr>
                <w:rFonts w:cstheme="minorHAnsi"/>
              </w:rPr>
            </w:pPr>
            <w:r w:rsidRPr="009E5951">
              <w:rPr>
                <w:rFonts w:cstheme="minorHAnsi"/>
              </w:rPr>
              <w:t>Email Only</w:t>
            </w:r>
          </w:p>
        </w:tc>
      </w:tr>
      <w:tr w:rsidR="002F6D8A" w:rsidRPr="009E5951" w14:paraId="25226B8C" w14:textId="77777777" w:rsidTr="00440DAC">
        <w:tc>
          <w:tcPr>
            <w:tcW w:w="7479" w:type="dxa"/>
          </w:tcPr>
          <w:p w14:paraId="4D378C36" w14:textId="1F81BAB0" w:rsidR="00440DAC" w:rsidRPr="009E5951" w:rsidRDefault="0096094E" w:rsidP="00561131">
            <w:pPr>
              <w:rPr>
                <w:rFonts w:cstheme="minorHAnsi"/>
              </w:rPr>
            </w:pPr>
            <w:r w:rsidRPr="009E5951">
              <w:rPr>
                <w:rFonts w:cstheme="minorHAnsi"/>
                <w:noProof/>
                <w:lang w:val="en-GB" w:eastAsia="en-GB"/>
              </w:rPr>
              <w:lastRenderedPageBreak/>
              <w:drawing>
                <wp:inline distT="0" distB="0" distL="0" distR="0" wp14:anchorId="03011137" wp14:editId="5137F16D">
                  <wp:extent cx="1028609" cy="1842609"/>
                  <wp:effectExtent l="0" t="0" r="0" b="12065"/>
                  <wp:docPr id="6" name="Picture 6" descr="/var/folders/3c/n2d_jp3x4nn9p8vdr15jsxsh0000gn/T/DIS_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c/n2d_jp3x4nn9p8vdr15jsxsh0000gn/T/DIS_35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6340" cy="1963939"/>
                          </a:xfrm>
                          <a:prstGeom prst="rect">
                            <a:avLst/>
                          </a:prstGeom>
                          <a:noFill/>
                          <a:ln>
                            <a:noFill/>
                          </a:ln>
                        </pic:spPr>
                      </pic:pic>
                    </a:graphicData>
                  </a:graphic>
                </wp:inline>
              </w:drawing>
            </w:r>
            <w:r w:rsidR="00440DAC" w:rsidRPr="009E5951">
              <w:rPr>
                <w:rFonts w:cstheme="minorHAnsi"/>
                <w:noProof/>
                <w:lang w:val="en-GB" w:eastAsia="en-GB"/>
              </w:rPr>
              <w:drawing>
                <wp:inline distT="0" distB="0" distL="0" distR="0" wp14:anchorId="2470D9A2" wp14:editId="0EC05A31">
                  <wp:extent cx="2016000" cy="1839069"/>
                  <wp:effectExtent l="0" t="0" r="0" b="0"/>
                  <wp:docPr id="8" name="Picture 8" descr="/var/folders/3c/n2d_jp3x4nn9p8vdr15jsxsh0000gn/T/DIS_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c/n2d_jp3x4nn9p8vdr15jsxsh0000gn/T/DIS_35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6000" cy="1839069"/>
                          </a:xfrm>
                          <a:prstGeom prst="rect">
                            <a:avLst/>
                          </a:prstGeom>
                          <a:noFill/>
                          <a:ln>
                            <a:noFill/>
                          </a:ln>
                        </pic:spPr>
                      </pic:pic>
                    </a:graphicData>
                  </a:graphic>
                </wp:inline>
              </w:drawing>
            </w:r>
          </w:p>
        </w:tc>
        <w:tc>
          <w:tcPr>
            <w:tcW w:w="3537" w:type="dxa"/>
          </w:tcPr>
          <w:p w14:paraId="670AD1E0" w14:textId="0026D7D5" w:rsidR="0096094E" w:rsidRPr="009E5951" w:rsidRDefault="0096094E" w:rsidP="00561131">
            <w:pPr>
              <w:rPr>
                <w:rFonts w:cstheme="minorHAnsi"/>
              </w:rPr>
            </w:pPr>
            <w:r w:rsidRPr="009E5951">
              <w:rPr>
                <w:rFonts w:cstheme="minorHAnsi"/>
                <w:noProof/>
                <w:lang w:val="en-GB" w:eastAsia="en-GB"/>
              </w:rPr>
              <w:drawing>
                <wp:inline distT="0" distB="0" distL="0" distR="0" wp14:anchorId="6D32B1C3" wp14:editId="2B7094CD">
                  <wp:extent cx="1029600" cy="1840855"/>
                  <wp:effectExtent l="0" t="0" r="12065" b="0"/>
                  <wp:docPr id="7" name="Picture 7" descr="/var/folders/3c/n2d_jp3x4nn9p8vdr15jsxsh0000gn/T/DIS_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c/n2d_jp3x4nn9p8vdr15jsxsh0000gn/T/DIS_35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9600" cy="1840855"/>
                          </a:xfrm>
                          <a:prstGeom prst="rect">
                            <a:avLst/>
                          </a:prstGeom>
                          <a:noFill/>
                          <a:ln>
                            <a:noFill/>
                          </a:ln>
                        </pic:spPr>
                      </pic:pic>
                    </a:graphicData>
                  </a:graphic>
                </wp:inline>
              </w:drawing>
            </w:r>
          </w:p>
        </w:tc>
      </w:tr>
      <w:tr w:rsidR="002F6D8A" w:rsidRPr="009E5951" w14:paraId="2FCF746C" w14:textId="77777777" w:rsidTr="00DD19AE">
        <w:tc>
          <w:tcPr>
            <w:tcW w:w="11016" w:type="dxa"/>
            <w:gridSpan w:val="2"/>
          </w:tcPr>
          <w:p w14:paraId="6BFEFA26" w14:textId="108560D4" w:rsidR="00440DAC" w:rsidRPr="009E5951" w:rsidRDefault="00440DAC" w:rsidP="00561131">
            <w:pPr>
              <w:rPr>
                <w:rFonts w:cstheme="minorHAnsi"/>
                <w:noProof/>
                <w:lang w:val="en-GB" w:eastAsia="en-GB"/>
              </w:rPr>
            </w:pPr>
            <w:r w:rsidRPr="009E5951">
              <w:rPr>
                <w:rFonts w:cstheme="minorHAnsi"/>
              </w:rPr>
              <w:t xml:space="preserve">Enter a username, email address and password for new accounts. </w:t>
            </w:r>
            <w:proofErr w:type="spellStart"/>
            <w:r w:rsidRPr="009E5951">
              <w:rPr>
                <w:rFonts w:cstheme="minorHAnsi"/>
              </w:rPr>
              <w:t>Sinply</w:t>
            </w:r>
            <w:proofErr w:type="spellEnd"/>
            <w:r w:rsidRPr="009E5951">
              <w:rPr>
                <w:rFonts w:cstheme="minorHAnsi"/>
              </w:rPr>
              <w:t xml:space="preserve"> signing for existing GitHub accounts</w:t>
            </w:r>
          </w:p>
        </w:tc>
      </w:tr>
    </w:tbl>
    <w:p w14:paraId="5DB699A5" w14:textId="10FE754B" w:rsidR="00286271" w:rsidRPr="009E5951" w:rsidRDefault="0096094E" w:rsidP="00561131">
      <w:pPr>
        <w:spacing w:line="240" w:lineRule="auto"/>
        <w:rPr>
          <w:rFonts w:cstheme="minorHAnsi"/>
        </w:rPr>
      </w:pPr>
      <w:r w:rsidRPr="009E5951">
        <w:rPr>
          <w:rFonts w:cstheme="minorHAnsi"/>
        </w:rPr>
        <w:t>*For existing GitHub users, this process will link your GitHub account with Apiary and share your GitHub login credentials for both services.</w:t>
      </w:r>
    </w:p>
    <w:p w14:paraId="67E05425" w14:textId="4EE3C555" w:rsidR="00440DAC" w:rsidRPr="009E5951" w:rsidRDefault="00440DAC" w:rsidP="00561131">
      <w:pPr>
        <w:spacing w:line="240" w:lineRule="auto"/>
        <w:rPr>
          <w:rFonts w:cstheme="minorHAnsi"/>
        </w:rPr>
      </w:pPr>
      <w:r w:rsidRPr="009E5951">
        <w:rPr>
          <w:rFonts w:cstheme="minorHAnsi"/>
        </w:rPr>
        <w:t>Check your email for the confirmation email and then complete the registration and login process.</w:t>
      </w:r>
    </w:p>
    <w:p w14:paraId="05834115" w14:textId="12067A43" w:rsidR="00440DAC" w:rsidRPr="009E5951" w:rsidRDefault="00440DAC" w:rsidP="00561131">
      <w:pPr>
        <w:spacing w:line="240" w:lineRule="auto"/>
        <w:rPr>
          <w:rFonts w:cstheme="minorHAnsi"/>
        </w:rPr>
      </w:pPr>
      <w:r w:rsidRPr="009E5951">
        <w:rPr>
          <w:rFonts w:cstheme="minorHAnsi"/>
        </w:rPr>
        <w:t>After your first login, the Apia</w:t>
      </w:r>
      <w:r w:rsidR="001F2CC7" w:rsidRPr="009E5951">
        <w:rPr>
          <w:rFonts w:cstheme="minorHAnsi"/>
        </w:rPr>
        <w:t>ry service will present a short tutorial to get you understand Apiary and get you started, you may review this or continue with the Lab Exercise.</w:t>
      </w:r>
    </w:p>
    <w:p w14:paraId="785263F1" w14:textId="470F1D53" w:rsidR="0097556C" w:rsidRPr="009E5951" w:rsidRDefault="0032427F" w:rsidP="00561131">
      <w:pPr>
        <w:pStyle w:val="Heading2"/>
        <w:rPr>
          <w:rFonts w:asciiTheme="minorHAnsi" w:hAnsiTheme="minorHAnsi" w:cstheme="minorHAnsi"/>
          <w:sz w:val="22"/>
          <w:szCs w:val="22"/>
        </w:rPr>
      </w:pPr>
      <w:bookmarkStart w:id="11" w:name="_Toc508123884"/>
      <w:r w:rsidRPr="009E5951">
        <w:rPr>
          <w:rFonts w:asciiTheme="minorHAnsi" w:hAnsiTheme="minorHAnsi" w:cstheme="minorHAnsi"/>
          <w:sz w:val="22"/>
          <w:szCs w:val="22"/>
        </w:rPr>
        <w:t xml:space="preserve">The </w:t>
      </w:r>
      <w:r w:rsidR="001F2CC7" w:rsidRPr="009E5951">
        <w:rPr>
          <w:rFonts w:asciiTheme="minorHAnsi" w:hAnsiTheme="minorHAnsi" w:cstheme="minorHAnsi"/>
          <w:sz w:val="22"/>
          <w:szCs w:val="22"/>
        </w:rPr>
        <w:t>Apiary.io</w:t>
      </w:r>
      <w:r w:rsidRPr="009E5951">
        <w:rPr>
          <w:rFonts w:asciiTheme="minorHAnsi" w:hAnsiTheme="minorHAnsi" w:cstheme="minorHAnsi"/>
          <w:sz w:val="22"/>
          <w:szCs w:val="22"/>
        </w:rPr>
        <w:t xml:space="preserve"> Environment</w:t>
      </w:r>
      <w:bookmarkEnd w:id="11"/>
    </w:p>
    <w:p w14:paraId="6D9D5478" w14:textId="6F202A8C" w:rsidR="003C2500" w:rsidRPr="009E5951" w:rsidRDefault="003C2500" w:rsidP="00561131">
      <w:pPr>
        <w:rPr>
          <w:rFonts w:cstheme="minorHAnsi"/>
          <w:lang w:val="en-GB"/>
        </w:rPr>
      </w:pPr>
      <w:r w:rsidRPr="009E5951">
        <w:rPr>
          <w:rFonts w:cstheme="minorHAnsi"/>
          <w:lang w:val="en-GB"/>
        </w:rPr>
        <w:t>Apiary is focused on solving the fundamental task of improving API development and streamlining the business process of how work gets done.</w:t>
      </w:r>
    </w:p>
    <w:p w14:paraId="20638B90" w14:textId="77777777" w:rsidR="00386916" w:rsidRPr="009E5951" w:rsidRDefault="003C2500" w:rsidP="00561131">
      <w:pPr>
        <w:rPr>
          <w:rFonts w:cstheme="minorHAnsi"/>
          <w:lang w:val="en-GB"/>
        </w:rPr>
      </w:pPr>
      <w:r w:rsidRPr="009E5951">
        <w:rPr>
          <w:rFonts w:cstheme="minorHAnsi"/>
          <w:lang w:val="en-GB"/>
        </w:rPr>
        <w:t xml:space="preserve">The API Designer / Developer works with the Apiary tools to create teams who collaborate, design and document APIs, test </w:t>
      </w:r>
      <w:r w:rsidR="00386916" w:rsidRPr="009E5951">
        <w:rPr>
          <w:rFonts w:cstheme="minorHAnsi"/>
          <w:lang w:val="en-GB"/>
        </w:rPr>
        <w:t xml:space="preserve">&amp; inspect </w:t>
      </w:r>
      <w:r w:rsidRPr="009E5951">
        <w:rPr>
          <w:rFonts w:cstheme="minorHAnsi"/>
          <w:lang w:val="en-GB"/>
        </w:rPr>
        <w:t>mock versions of API serv</w:t>
      </w:r>
      <w:r w:rsidR="00386916" w:rsidRPr="009E5951">
        <w:rPr>
          <w:rFonts w:cstheme="minorHAnsi"/>
          <w:lang w:val="en-GB"/>
        </w:rPr>
        <w:t>ices.</w:t>
      </w:r>
    </w:p>
    <w:p w14:paraId="7CF1300D" w14:textId="77777777" w:rsidR="00386916" w:rsidRPr="009E5951" w:rsidRDefault="00386916" w:rsidP="00561131">
      <w:pPr>
        <w:rPr>
          <w:rFonts w:cstheme="minorHAnsi"/>
          <w:lang w:val="en-GB"/>
        </w:rPr>
      </w:pPr>
      <w:r w:rsidRPr="009E5951">
        <w:rPr>
          <w:rFonts w:cstheme="minorHAnsi"/>
          <w:lang w:val="en-GB"/>
        </w:rPr>
        <w:t>The Lab will focus on 4 areas of the Apiary tools:</w:t>
      </w:r>
    </w:p>
    <w:p w14:paraId="05CA8C7E" w14:textId="066EB996" w:rsidR="00386916" w:rsidRPr="009E5951" w:rsidRDefault="00386916" w:rsidP="00A84E31">
      <w:pPr>
        <w:pStyle w:val="ListParagraph"/>
        <w:numPr>
          <w:ilvl w:val="0"/>
          <w:numId w:val="5"/>
        </w:numPr>
        <w:rPr>
          <w:rFonts w:cstheme="minorHAnsi"/>
          <w:lang w:val="en-GB"/>
        </w:rPr>
      </w:pPr>
      <w:r w:rsidRPr="009E5951">
        <w:rPr>
          <w:rFonts w:cstheme="minorHAnsi"/>
          <w:lang w:val="en-GB"/>
        </w:rPr>
        <w:t>Apiary Editor</w:t>
      </w:r>
    </w:p>
    <w:p w14:paraId="31059F6C" w14:textId="77777777" w:rsidR="00386916" w:rsidRPr="009E5951" w:rsidRDefault="00386916" w:rsidP="00A84E31">
      <w:pPr>
        <w:pStyle w:val="ListParagraph"/>
        <w:numPr>
          <w:ilvl w:val="0"/>
          <w:numId w:val="5"/>
        </w:numPr>
        <w:rPr>
          <w:rFonts w:cstheme="minorHAnsi"/>
          <w:lang w:val="en-GB"/>
        </w:rPr>
      </w:pPr>
      <w:r w:rsidRPr="009E5951">
        <w:rPr>
          <w:rFonts w:cstheme="minorHAnsi"/>
          <w:lang w:val="en-GB"/>
        </w:rPr>
        <w:t>Interactive Documentation</w:t>
      </w:r>
    </w:p>
    <w:p w14:paraId="04B3F523" w14:textId="77777777" w:rsidR="00386916" w:rsidRPr="009E5951" w:rsidRDefault="00386916" w:rsidP="00A84E31">
      <w:pPr>
        <w:pStyle w:val="ListParagraph"/>
        <w:numPr>
          <w:ilvl w:val="0"/>
          <w:numId w:val="5"/>
        </w:numPr>
        <w:rPr>
          <w:rFonts w:cstheme="minorHAnsi"/>
          <w:lang w:val="en-GB"/>
        </w:rPr>
      </w:pPr>
      <w:r w:rsidRPr="009E5951">
        <w:rPr>
          <w:rFonts w:cstheme="minorHAnsi"/>
          <w:lang w:val="en-GB"/>
        </w:rPr>
        <w:t>Mock Server</w:t>
      </w:r>
    </w:p>
    <w:p w14:paraId="4E4CE2CD" w14:textId="77B70CEC" w:rsidR="009A4C05" w:rsidRPr="009E5951" w:rsidRDefault="00386916" w:rsidP="00A84E31">
      <w:pPr>
        <w:pStyle w:val="ListParagraph"/>
        <w:numPr>
          <w:ilvl w:val="0"/>
          <w:numId w:val="5"/>
        </w:numPr>
        <w:rPr>
          <w:rFonts w:cstheme="minorHAnsi"/>
          <w:lang w:val="en-GB"/>
        </w:rPr>
      </w:pPr>
      <w:r w:rsidRPr="009E5951">
        <w:rPr>
          <w:rFonts w:cstheme="minorHAnsi"/>
          <w:lang w:val="en-GB"/>
        </w:rPr>
        <w:t>API Inspector</w:t>
      </w:r>
    </w:p>
    <w:p w14:paraId="04E68E69" w14:textId="1E02E4E1" w:rsidR="0032427F" w:rsidRPr="009E5951" w:rsidRDefault="00D6109A" w:rsidP="00561131">
      <w:pPr>
        <w:rPr>
          <w:rFonts w:cstheme="minorHAnsi"/>
          <w:lang w:val="en-GB"/>
        </w:rPr>
      </w:pPr>
      <w:r w:rsidRPr="009E5951">
        <w:rPr>
          <w:rFonts w:cstheme="minorHAnsi"/>
          <w:lang w:val="en-GB"/>
        </w:rPr>
        <w:t>Let’s go through each component</w:t>
      </w:r>
      <w:r w:rsidR="00224DD6" w:rsidRPr="009E5951">
        <w:rPr>
          <w:rFonts w:cstheme="minorHAnsi"/>
          <w:lang w:val="en-GB"/>
        </w:rPr>
        <w:t xml:space="preserve"> quickly. There is nothing to do here yet.</w:t>
      </w:r>
    </w:p>
    <w:p w14:paraId="18940BB5" w14:textId="303677CA" w:rsidR="006326F4" w:rsidRPr="009E5951" w:rsidRDefault="006326F4" w:rsidP="00561131">
      <w:pPr>
        <w:pStyle w:val="Heading3"/>
        <w:rPr>
          <w:rFonts w:asciiTheme="minorHAnsi" w:hAnsiTheme="minorHAnsi" w:cstheme="minorHAnsi"/>
          <w:lang w:val="en-GB"/>
        </w:rPr>
      </w:pPr>
      <w:bookmarkStart w:id="12" w:name="_Toc508123885"/>
      <w:r w:rsidRPr="009E5951">
        <w:rPr>
          <w:rFonts w:asciiTheme="minorHAnsi" w:hAnsiTheme="minorHAnsi" w:cstheme="minorHAnsi"/>
          <w:lang w:val="en-GB"/>
        </w:rPr>
        <w:t>Apiary Editor</w:t>
      </w:r>
      <w:bookmarkEnd w:id="12"/>
    </w:p>
    <w:p w14:paraId="2B444343" w14:textId="55F77649" w:rsidR="00F0186C" w:rsidRPr="009E5951" w:rsidRDefault="00386916" w:rsidP="00561131">
      <w:pPr>
        <w:rPr>
          <w:rFonts w:cstheme="minorHAnsi"/>
          <w:lang w:val="en-GB"/>
        </w:rPr>
      </w:pPr>
      <w:r w:rsidRPr="009E5951">
        <w:rPr>
          <w:rFonts w:cstheme="minorHAnsi"/>
          <w:lang w:val="en-GB"/>
        </w:rPr>
        <w:t xml:space="preserve">The Apiary Editor is the foundation of your API design. Apiary Editor supports </w:t>
      </w:r>
      <w:hyperlink r:id="rId14" w:history="1">
        <w:r w:rsidRPr="009E5951">
          <w:rPr>
            <w:rStyle w:val="Hyperlink"/>
            <w:rFonts w:cstheme="minorHAnsi"/>
            <w:lang w:val="en-GB"/>
          </w:rPr>
          <w:t>API Blueprint</w:t>
        </w:r>
      </w:hyperlink>
      <w:r w:rsidRPr="009E5951">
        <w:rPr>
          <w:rFonts w:cstheme="minorHAnsi"/>
          <w:lang w:val="en-GB"/>
        </w:rPr>
        <w:t xml:space="preserve"> and </w:t>
      </w:r>
      <w:hyperlink r:id="rId15" w:history="1">
        <w:r w:rsidRPr="009E5951">
          <w:rPr>
            <w:rStyle w:val="Hyperlink"/>
            <w:rFonts w:cstheme="minorHAnsi"/>
            <w:lang w:val="en-GB"/>
          </w:rPr>
          <w:t>Swagger</w:t>
        </w:r>
      </w:hyperlink>
      <w:r w:rsidRPr="009E5951">
        <w:rPr>
          <w:rFonts w:cstheme="minorHAnsi"/>
          <w:lang w:val="en-GB"/>
        </w:rPr>
        <w:t xml:space="preserve"> API Description languages.</w:t>
      </w:r>
      <w:r w:rsidR="00F0186C" w:rsidRPr="009E5951">
        <w:rPr>
          <w:rFonts w:cstheme="minorHAnsi"/>
          <w:lang w:val="en-GB"/>
        </w:rPr>
        <w:t xml:space="preserve"> The Apiary Editor shows a preview of your documentation while providing instant feedback to ensure correct syntax in your API document.</w:t>
      </w:r>
    </w:p>
    <w:p w14:paraId="3A466696" w14:textId="74D53D6C" w:rsidR="00386916" w:rsidRPr="009E5951" w:rsidRDefault="00F0186C" w:rsidP="00561131">
      <w:pPr>
        <w:rPr>
          <w:rFonts w:cstheme="minorHAnsi"/>
          <w:lang w:val="en-GB"/>
        </w:rPr>
      </w:pPr>
      <w:r w:rsidRPr="009E5951">
        <w:rPr>
          <w:rFonts w:cstheme="minorHAnsi"/>
          <w:lang w:val="en-GB"/>
        </w:rPr>
        <w:t>Your API document will be parsed with warnings and errors as you type. These errors will be displayed both in the editor header and on the lines where the warnings and errors exist.</w:t>
      </w:r>
    </w:p>
    <w:p w14:paraId="43E14D5B" w14:textId="74206AD0" w:rsidR="006326F4" w:rsidRPr="009E5951" w:rsidRDefault="006326F4" w:rsidP="00561131">
      <w:pPr>
        <w:pStyle w:val="Heading3"/>
        <w:rPr>
          <w:rFonts w:asciiTheme="minorHAnsi" w:hAnsiTheme="minorHAnsi" w:cstheme="minorHAnsi"/>
          <w:lang w:val="en-GB"/>
        </w:rPr>
      </w:pPr>
      <w:bookmarkStart w:id="13" w:name="_Toc508123886"/>
      <w:r w:rsidRPr="009E5951">
        <w:rPr>
          <w:rFonts w:asciiTheme="minorHAnsi" w:hAnsiTheme="minorHAnsi" w:cstheme="minorHAnsi"/>
          <w:lang w:val="en-GB"/>
        </w:rPr>
        <w:t>Interactive Documentation</w:t>
      </w:r>
      <w:bookmarkEnd w:id="13"/>
    </w:p>
    <w:p w14:paraId="59C4482A" w14:textId="6039E2D2" w:rsidR="00386916" w:rsidRPr="009E5951" w:rsidRDefault="00F0186C" w:rsidP="00561131">
      <w:pPr>
        <w:rPr>
          <w:rFonts w:cstheme="minorHAnsi"/>
          <w:lang w:val="en-GB"/>
        </w:rPr>
      </w:pPr>
      <w:r w:rsidRPr="009E5951">
        <w:rPr>
          <w:rFonts w:cstheme="minorHAnsi"/>
          <w:lang w:val="en-GB"/>
        </w:rPr>
        <w:t>Apiary interactive documentation is an interactive representation of your API Description for you to not only read and write, but to be a place where you can interact with your API—even before you’ve built it.</w:t>
      </w:r>
    </w:p>
    <w:p w14:paraId="5A115723" w14:textId="77777777" w:rsidR="00386916" w:rsidRPr="009E5951" w:rsidRDefault="00386916" w:rsidP="00561131">
      <w:pPr>
        <w:pStyle w:val="Heading3"/>
        <w:rPr>
          <w:rFonts w:asciiTheme="minorHAnsi" w:hAnsiTheme="minorHAnsi" w:cstheme="minorHAnsi"/>
          <w:lang w:val="en-GB"/>
        </w:rPr>
      </w:pPr>
      <w:bookmarkStart w:id="14" w:name="_Toc508123887"/>
      <w:r w:rsidRPr="009E5951">
        <w:rPr>
          <w:rFonts w:asciiTheme="minorHAnsi" w:hAnsiTheme="minorHAnsi" w:cstheme="minorHAnsi"/>
          <w:lang w:val="en-GB"/>
        </w:rPr>
        <w:t>Mock Server</w:t>
      </w:r>
      <w:bookmarkEnd w:id="14"/>
    </w:p>
    <w:p w14:paraId="27803C24" w14:textId="77777777" w:rsidR="006326F4" w:rsidRPr="009E5951" w:rsidRDefault="006326F4" w:rsidP="00561131">
      <w:pPr>
        <w:rPr>
          <w:rFonts w:cstheme="minorHAnsi"/>
          <w:lang w:val="en-GB"/>
        </w:rPr>
      </w:pPr>
      <w:r w:rsidRPr="009E5951">
        <w:rPr>
          <w:rFonts w:cstheme="minorHAnsi"/>
          <w:lang w:val="en-GB"/>
        </w:rPr>
        <w:t>The Mock Server allows you to quickly preview your API and share it with others. It allows you to try out your API as you design it, giving immediate feedback along the way in how it may be used.</w:t>
      </w:r>
    </w:p>
    <w:p w14:paraId="7D90073E" w14:textId="77777777" w:rsidR="006326F4" w:rsidRPr="009E5951" w:rsidRDefault="006326F4" w:rsidP="00561131">
      <w:pPr>
        <w:rPr>
          <w:rFonts w:cstheme="minorHAnsi"/>
          <w:lang w:val="en-GB"/>
        </w:rPr>
      </w:pPr>
    </w:p>
    <w:p w14:paraId="1AAEB004" w14:textId="1972D162" w:rsidR="006326F4" w:rsidRPr="009E5951" w:rsidRDefault="006326F4" w:rsidP="00561131">
      <w:pPr>
        <w:rPr>
          <w:rFonts w:cstheme="minorHAnsi"/>
          <w:lang w:val="en-GB"/>
        </w:rPr>
      </w:pPr>
      <w:r w:rsidRPr="009E5951">
        <w:rPr>
          <w:rFonts w:cstheme="minorHAnsi"/>
          <w:lang w:val="en-GB"/>
        </w:rPr>
        <w:lastRenderedPageBreak/>
        <w:t>The Mock Server accomplishes this by listening for requests as you’ve defined them in your blueprint. When a request is received to your Mock Server for a URL you’ve defined, the corresponding response for that request will be returned.</w:t>
      </w:r>
    </w:p>
    <w:p w14:paraId="6648B86C" w14:textId="77777777" w:rsidR="009A4C05" w:rsidRPr="009E5951" w:rsidRDefault="00386916" w:rsidP="00561131">
      <w:pPr>
        <w:pStyle w:val="Heading3"/>
        <w:rPr>
          <w:rFonts w:asciiTheme="minorHAnsi" w:hAnsiTheme="minorHAnsi" w:cstheme="minorHAnsi"/>
          <w:lang w:val="en-GB"/>
        </w:rPr>
      </w:pPr>
      <w:bookmarkStart w:id="15" w:name="_Toc508123888"/>
      <w:r w:rsidRPr="009E5951">
        <w:rPr>
          <w:rFonts w:asciiTheme="minorHAnsi" w:hAnsiTheme="minorHAnsi" w:cstheme="minorHAnsi"/>
          <w:lang w:val="en-GB"/>
        </w:rPr>
        <w:t>API Inspector</w:t>
      </w:r>
      <w:bookmarkEnd w:id="15"/>
    </w:p>
    <w:p w14:paraId="5A3A535A" w14:textId="15BC1449" w:rsidR="00BA4063" w:rsidRPr="009E5951" w:rsidDel="002A50D8" w:rsidRDefault="00B479A8" w:rsidP="00561131">
      <w:pPr>
        <w:rPr>
          <w:ins w:id="16" w:author="NiallC" w:date="2017-08-14T09:27:00Z"/>
          <w:del w:id="17" w:author="Sydney Nurse" w:date="2017-08-16T10:43:00Z"/>
          <w:rFonts w:cstheme="minorHAnsi"/>
          <w:lang w:val="en-GB"/>
        </w:rPr>
      </w:pPr>
      <w:r w:rsidRPr="009E5951">
        <w:rPr>
          <w:rFonts w:cstheme="minorHAnsi"/>
          <w:lang w:val="en-GB"/>
        </w:rPr>
        <w:t>The API Inspector to monitors requests to the Mock Server and captures both the requests and responses and allows you to view them.</w:t>
      </w:r>
      <w:ins w:id="18" w:author="NiallC" w:date="2017-08-14T09:27:00Z">
        <w:del w:id="19" w:author="Sydney Nurse" w:date="2017-08-16T10:43:00Z">
          <w:r w:rsidR="00BA4063" w:rsidRPr="009E5951" w:rsidDel="002A50D8">
            <w:rPr>
              <w:rFonts w:cstheme="minorHAnsi"/>
              <w:lang w:val="en-GB"/>
            </w:rPr>
            <w:delText>Add a section to discuss the different APIP CS roles.</w:delText>
          </w:r>
        </w:del>
      </w:ins>
    </w:p>
    <w:p w14:paraId="67DD8838" w14:textId="77777777" w:rsidR="00224DD6" w:rsidRPr="009E5951" w:rsidRDefault="00224DD6" w:rsidP="00561131">
      <w:pPr>
        <w:rPr>
          <w:rFonts w:cstheme="minorHAnsi"/>
        </w:rPr>
      </w:pPr>
    </w:p>
    <w:p w14:paraId="0CBE324C" w14:textId="14689CB6" w:rsidR="00BD54BD" w:rsidRPr="009E5951" w:rsidRDefault="00224DD6" w:rsidP="00561131">
      <w:pPr>
        <w:rPr>
          <w:rFonts w:cstheme="minorHAnsi"/>
        </w:rPr>
      </w:pPr>
      <w:r w:rsidRPr="009E5951">
        <w:rPr>
          <w:rFonts w:cstheme="minorHAnsi"/>
        </w:rPr>
        <w:t>Next, let’s start to implement our scenario.</w:t>
      </w:r>
    </w:p>
    <w:p w14:paraId="2BA7A720" w14:textId="77777777" w:rsidR="0003074D" w:rsidRPr="009E5951" w:rsidRDefault="0003074D" w:rsidP="00561131">
      <w:pPr>
        <w:pStyle w:val="Title"/>
        <w:rPr>
          <w:rFonts w:asciiTheme="minorHAnsi" w:hAnsiTheme="minorHAnsi" w:cstheme="minorHAnsi"/>
          <w:sz w:val="22"/>
          <w:szCs w:val="22"/>
        </w:rPr>
      </w:pPr>
      <w:r w:rsidRPr="009E5951">
        <w:rPr>
          <w:rFonts w:asciiTheme="minorHAnsi" w:hAnsiTheme="minorHAnsi" w:cstheme="minorHAnsi"/>
          <w:sz w:val="22"/>
          <w:szCs w:val="22"/>
        </w:rPr>
        <w:t>Lab Execution</w:t>
      </w:r>
    </w:p>
    <w:p w14:paraId="302C282D" w14:textId="2F4C58E0" w:rsidR="002B7C0F" w:rsidRPr="009E5951" w:rsidRDefault="00FD5173" w:rsidP="00561131">
      <w:pPr>
        <w:pStyle w:val="Heading1"/>
        <w:rPr>
          <w:rFonts w:asciiTheme="minorHAnsi" w:hAnsiTheme="minorHAnsi" w:cstheme="minorHAnsi"/>
          <w:sz w:val="22"/>
          <w:szCs w:val="22"/>
        </w:rPr>
      </w:pPr>
      <w:bookmarkStart w:id="20" w:name="_Toc508123889"/>
      <w:proofErr w:type="spellStart"/>
      <w:r w:rsidRPr="009E5951">
        <w:rPr>
          <w:rFonts w:asciiTheme="minorHAnsi" w:hAnsiTheme="minorHAnsi" w:cstheme="minorHAnsi"/>
          <w:sz w:val="22"/>
          <w:szCs w:val="22"/>
        </w:rPr>
        <w:t>Desinging</w:t>
      </w:r>
      <w:proofErr w:type="spellEnd"/>
      <w:r w:rsidRPr="009E5951">
        <w:rPr>
          <w:rFonts w:asciiTheme="minorHAnsi" w:hAnsiTheme="minorHAnsi" w:cstheme="minorHAnsi"/>
          <w:sz w:val="22"/>
          <w:szCs w:val="22"/>
        </w:rPr>
        <w:t xml:space="preserve"> and Documenting an API with Apiary</w:t>
      </w:r>
      <w:bookmarkEnd w:id="20"/>
    </w:p>
    <w:p w14:paraId="3FC0408F" w14:textId="4B3B57F8" w:rsidR="008C293A" w:rsidRPr="009E5951" w:rsidRDefault="002B7C0F" w:rsidP="00561131">
      <w:pPr>
        <w:rPr>
          <w:rFonts w:cstheme="minorHAnsi"/>
        </w:rPr>
      </w:pPr>
      <w:r w:rsidRPr="009E5951">
        <w:rPr>
          <w:rFonts w:cstheme="minorHAnsi"/>
        </w:rPr>
        <w:t>In this first stage</w:t>
      </w:r>
      <w:r w:rsidR="00224D77" w:rsidRPr="009E5951">
        <w:rPr>
          <w:rFonts w:cstheme="minorHAnsi"/>
        </w:rPr>
        <w:t>,</w:t>
      </w:r>
      <w:r w:rsidRPr="009E5951">
        <w:rPr>
          <w:rFonts w:cstheme="minorHAnsi"/>
        </w:rPr>
        <w:t xml:space="preserve"> you will </w:t>
      </w:r>
      <w:r w:rsidR="00FD5173" w:rsidRPr="009E5951">
        <w:rPr>
          <w:rFonts w:cstheme="minorHAnsi"/>
        </w:rPr>
        <w:t>design a simple API using the Apiary Editor</w:t>
      </w:r>
      <w:ins w:id="21" w:author="NiallC" w:date="2017-08-14T09:28:00Z">
        <w:r w:rsidR="00BA4063" w:rsidRPr="009E5951">
          <w:rPr>
            <w:rFonts w:cstheme="minorHAnsi"/>
          </w:rPr>
          <w:t>.</w:t>
        </w:r>
      </w:ins>
      <w:r w:rsidR="008C293A" w:rsidRPr="009E5951">
        <w:rPr>
          <w:rFonts w:cstheme="minorHAnsi"/>
        </w:rPr>
        <w:t xml:space="preserve"> You will create a project, which will also create a new GitHub project, if your accounts have been linked. Then you will edit the sample API to design and document your API.</w:t>
      </w:r>
    </w:p>
    <w:p w14:paraId="181FA4C1" w14:textId="3061225D" w:rsidR="002B7C0F" w:rsidRPr="009E5951" w:rsidRDefault="008C293A" w:rsidP="00561131">
      <w:pPr>
        <w:pStyle w:val="Heading2"/>
        <w:rPr>
          <w:rFonts w:asciiTheme="minorHAnsi" w:hAnsiTheme="minorHAnsi" w:cstheme="minorHAnsi"/>
          <w:sz w:val="22"/>
          <w:szCs w:val="22"/>
        </w:rPr>
      </w:pPr>
      <w:bookmarkStart w:id="22" w:name="_Toc508123890"/>
      <w:r w:rsidRPr="009E5951">
        <w:rPr>
          <w:rFonts w:asciiTheme="minorHAnsi" w:hAnsiTheme="minorHAnsi" w:cstheme="minorHAnsi"/>
          <w:sz w:val="22"/>
          <w:szCs w:val="22"/>
        </w:rPr>
        <w:t>Create a New API Project</w:t>
      </w:r>
      <w:bookmarkEnd w:id="22"/>
    </w:p>
    <w:p w14:paraId="3D4293E3" w14:textId="13162E17" w:rsidR="004607AA" w:rsidRPr="009E5951" w:rsidRDefault="00F41859" w:rsidP="00561131">
      <w:pPr>
        <w:rPr>
          <w:rFonts w:cstheme="minorHAnsi"/>
        </w:rPr>
      </w:pPr>
      <w:r w:rsidRPr="009E5951">
        <w:rPr>
          <w:rFonts w:cstheme="minorHAnsi"/>
          <w:noProof/>
          <w:lang w:val="en-GB" w:eastAsia="en-GB"/>
        </w:rPr>
        <w:drawing>
          <wp:anchor distT="0" distB="0" distL="114300" distR="114300" simplePos="0" relativeHeight="251604480" behindDoc="0" locked="0" layoutInCell="1" allowOverlap="1" wp14:anchorId="2730F55B" wp14:editId="71E1055E">
            <wp:simplePos x="0" y="0"/>
            <wp:positionH relativeFrom="column">
              <wp:posOffset>4534535</wp:posOffset>
            </wp:positionH>
            <wp:positionV relativeFrom="paragraph">
              <wp:posOffset>48895</wp:posOffset>
            </wp:positionV>
            <wp:extent cx="2242820" cy="760095"/>
            <wp:effectExtent l="0" t="0" r="0" b="1905"/>
            <wp:wrapSquare wrapText="bothSides"/>
            <wp:docPr id="1" name="Picture 1" descr="/var/folders/3c/n2d_jp3x4nn9p8vdr15jsxsh0000gn/T/DIS_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c/n2d_jp3x4nn9p8vdr15jsxsh0000gn/T/DIS_35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2820" cy="760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C293A" w:rsidRPr="009E5951">
        <w:rPr>
          <w:rFonts w:cstheme="minorHAnsi"/>
          <w:lang w:val="en-GB"/>
        </w:rPr>
        <w:t xml:space="preserve">If you’ve already </w:t>
      </w:r>
      <w:proofErr w:type="spellStart"/>
      <w:r w:rsidR="008C293A" w:rsidRPr="009E5951">
        <w:rPr>
          <w:rFonts w:cstheme="minorHAnsi"/>
          <w:lang w:val="en-GB"/>
        </w:rPr>
        <w:t>doen</w:t>
      </w:r>
      <w:proofErr w:type="spellEnd"/>
      <w:r w:rsidR="008C293A" w:rsidRPr="009E5951">
        <w:rPr>
          <w:rFonts w:cstheme="minorHAnsi"/>
          <w:lang w:val="en-GB"/>
        </w:rPr>
        <w:t xml:space="preserve"> so, </w:t>
      </w:r>
      <w:r w:rsidR="005A6FE0" w:rsidRPr="009E5951">
        <w:rPr>
          <w:rFonts w:cstheme="minorHAnsi"/>
          <w:lang w:val="en-GB"/>
        </w:rPr>
        <w:t xml:space="preserve">Log into </w:t>
      </w:r>
      <w:hyperlink r:id="rId17" w:history="1">
        <w:r w:rsidR="005A6FE0" w:rsidRPr="009E5951">
          <w:rPr>
            <w:rStyle w:val="Hyperlink"/>
            <w:rFonts w:cstheme="minorHAnsi"/>
            <w:lang w:val="en-GB"/>
          </w:rPr>
          <w:t>A</w:t>
        </w:r>
        <w:r w:rsidR="008C293A" w:rsidRPr="009E5951">
          <w:rPr>
            <w:rStyle w:val="Hyperlink"/>
            <w:rFonts w:cstheme="minorHAnsi"/>
            <w:lang w:val="en-GB"/>
          </w:rPr>
          <w:t>priary.io</w:t>
        </w:r>
      </w:hyperlink>
      <w:r w:rsidR="00EA1583" w:rsidRPr="009E5951">
        <w:rPr>
          <w:rFonts w:cstheme="minorHAnsi"/>
        </w:rPr>
        <w:t>.</w:t>
      </w:r>
    </w:p>
    <w:p w14:paraId="12A5FD2C" w14:textId="39DB2490" w:rsidR="00C61928" w:rsidRPr="009E5951" w:rsidRDefault="00C61928" w:rsidP="00A84E31">
      <w:pPr>
        <w:pStyle w:val="ListParagraph"/>
        <w:numPr>
          <w:ilvl w:val="0"/>
          <w:numId w:val="6"/>
        </w:numPr>
        <w:rPr>
          <w:rFonts w:cstheme="minorHAnsi"/>
          <w:noProof/>
        </w:rPr>
      </w:pPr>
      <w:r w:rsidRPr="009E5951">
        <w:rPr>
          <w:rFonts w:cstheme="minorHAnsi"/>
          <w:noProof/>
        </w:rPr>
        <w:t>Click on the Account Services menu item in the top left corner</w:t>
      </w:r>
    </w:p>
    <w:p w14:paraId="46CEB580" w14:textId="2CC71F96" w:rsidR="00C61928" w:rsidRPr="009E5951" w:rsidRDefault="00C61928" w:rsidP="00A84E31">
      <w:pPr>
        <w:pStyle w:val="ListParagraph"/>
        <w:numPr>
          <w:ilvl w:val="0"/>
          <w:numId w:val="6"/>
        </w:numPr>
        <w:rPr>
          <w:rFonts w:cstheme="minorHAnsi"/>
          <w:noProof/>
          <w:lang w:val="en-GB"/>
        </w:rPr>
      </w:pPr>
      <w:r w:rsidRPr="009E5951">
        <w:rPr>
          <w:rFonts w:cstheme="minorHAnsi"/>
          <w:noProof/>
        </w:rPr>
        <w:t>Select Create a New API Project</w:t>
      </w:r>
    </w:p>
    <w:p w14:paraId="68D351F0" w14:textId="6E13844C" w:rsidR="00F41859" w:rsidRPr="009E5951" w:rsidRDefault="00F41859" w:rsidP="00561131">
      <w:pPr>
        <w:rPr>
          <w:rFonts w:cstheme="minorHAnsi"/>
          <w:noProof/>
          <w:lang w:val="en-GB"/>
        </w:rPr>
      </w:pPr>
      <w:r w:rsidRPr="009E5951">
        <w:rPr>
          <w:rFonts w:cstheme="minorHAnsi"/>
          <w:noProof/>
          <w:lang w:val="en-GB" w:eastAsia="en-GB"/>
        </w:rPr>
        <w:drawing>
          <wp:anchor distT="0" distB="0" distL="114300" distR="114300" simplePos="0" relativeHeight="251611648" behindDoc="0" locked="0" layoutInCell="1" allowOverlap="1" wp14:anchorId="3A8710F8" wp14:editId="4D3868E0">
            <wp:simplePos x="0" y="0"/>
            <wp:positionH relativeFrom="column">
              <wp:posOffset>5155108</wp:posOffset>
            </wp:positionH>
            <wp:positionV relativeFrom="paragraph">
              <wp:posOffset>5715</wp:posOffset>
            </wp:positionV>
            <wp:extent cx="1263650" cy="1717675"/>
            <wp:effectExtent l="0" t="0" r="6350" b="9525"/>
            <wp:wrapSquare wrapText="bothSides"/>
            <wp:docPr id="2" name="Picture 2" descr="/var/folders/3c/n2d_jp3x4nn9p8vdr15jsxsh0000gn/T/DIS_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c/n2d_jp3x4nn9p8vdr15jsxsh0000gn/T/DIS_360.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04" t="2269" r="2101" b="2095"/>
                    <a:stretch/>
                  </pic:blipFill>
                  <pic:spPr bwMode="auto">
                    <a:xfrm>
                      <a:off x="0" y="0"/>
                      <a:ext cx="1263650" cy="1717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97EE78" w14:textId="7F6E4467" w:rsidR="00F41859" w:rsidRPr="009E5951" w:rsidRDefault="00F41859" w:rsidP="00561131">
      <w:pPr>
        <w:rPr>
          <w:rFonts w:cstheme="minorHAnsi"/>
          <w:noProof/>
          <w:lang w:val="en-GB"/>
        </w:rPr>
      </w:pPr>
    </w:p>
    <w:p w14:paraId="081C2C53" w14:textId="77777777" w:rsidR="00287CB4" w:rsidRPr="009E5951" w:rsidRDefault="00287CB4" w:rsidP="00561131">
      <w:pPr>
        <w:rPr>
          <w:rFonts w:cstheme="minorHAnsi"/>
          <w:noProof/>
          <w:lang w:val="en-GB"/>
        </w:rPr>
      </w:pPr>
    </w:p>
    <w:p w14:paraId="2EBE45E8" w14:textId="2E565847" w:rsidR="00C61928" w:rsidRPr="009E5951" w:rsidRDefault="00C61928" w:rsidP="00A84E31">
      <w:pPr>
        <w:pStyle w:val="ListParagraph"/>
        <w:numPr>
          <w:ilvl w:val="0"/>
          <w:numId w:val="6"/>
        </w:numPr>
        <w:rPr>
          <w:rFonts w:cstheme="minorHAnsi"/>
          <w:noProof/>
        </w:rPr>
      </w:pPr>
      <w:r w:rsidRPr="009E5951">
        <w:rPr>
          <w:rFonts w:cstheme="minorHAnsi"/>
          <w:noProof/>
        </w:rPr>
        <w:t xml:space="preserve">Enter </w:t>
      </w:r>
      <w:r w:rsidRPr="009E5951">
        <w:rPr>
          <w:rFonts w:cstheme="minorHAnsi"/>
          <w:b/>
          <w:noProof/>
        </w:rPr>
        <w:t>MyBankAccountServices</w:t>
      </w:r>
      <w:r w:rsidRPr="009E5951">
        <w:rPr>
          <w:rFonts w:cstheme="minorHAnsi"/>
          <w:noProof/>
        </w:rPr>
        <w:t xml:space="preserve"> for the API project name</w:t>
      </w:r>
    </w:p>
    <w:p w14:paraId="7663F66C" w14:textId="2D43D1F9" w:rsidR="00C61928" w:rsidRPr="009E5951" w:rsidRDefault="00C61928" w:rsidP="00A84E31">
      <w:pPr>
        <w:pStyle w:val="ListParagraph"/>
        <w:numPr>
          <w:ilvl w:val="0"/>
          <w:numId w:val="6"/>
        </w:numPr>
        <w:rPr>
          <w:rFonts w:cstheme="minorHAnsi"/>
          <w:noProof/>
        </w:rPr>
      </w:pPr>
      <w:r w:rsidRPr="009E5951">
        <w:rPr>
          <w:rFonts w:cstheme="minorHAnsi"/>
          <w:noProof/>
        </w:rPr>
        <w:t>Click Create API</w:t>
      </w:r>
    </w:p>
    <w:p w14:paraId="1DDB0F82" w14:textId="4E8256DD" w:rsidR="00ED7C4C" w:rsidRPr="009E5951" w:rsidRDefault="00ED7C4C" w:rsidP="00A84E31">
      <w:pPr>
        <w:pStyle w:val="ListParagraph"/>
        <w:numPr>
          <w:ilvl w:val="0"/>
          <w:numId w:val="6"/>
        </w:numPr>
        <w:rPr>
          <w:rFonts w:cstheme="minorHAnsi"/>
          <w:noProof/>
        </w:rPr>
      </w:pPr>
      <w:r w:rsidRPr="009E5951">
        <w:rPr>
          <w:rFonts w:cstheme="minorHAnsi"/>
          <w:noProof/>
        </w:rPr>
        <w:t>Review that you can also select Swagger instead of Blueprint</w:t>
      </w:r>
    </w:p>
    <w:p w14:paraId="794B4C00" w14:textId="287AB9FF" w:rsidR="00ED7C4C" w:rsidRPr="009E5951" w:rsidRDefault="00ED7C4C" w:rsidP="00561131">
      <w:pPr>
        <w:pStyle w:val="ListParagraph"/>
        <w:rPr>
          <w:rFonts w:cstheme="minorHAnsi"/>
          <w:noProof/>
        </w:rPr>
      </w:pPr>
      <w:r w:rsidRPr="009E5951">
        <w:rPr>
          <w:rFonts w:cstheme="minorHAnsi"/>
          <w:noProof/>
          <w:lang w:val="en-GB" w:eastAsia="en-GB"/>
        </w:rPr>
        <w:drawing>
          <wp:inline distT="0" distB="0" distL="0" distR="0" wp14:anchorId="073E2D0E" wp14:editId="7CF468AF">
            <wp:extent cx="4055294" cy="2244305"/>
            <wp:effectExtent l="0" t="0" r="2540" b="381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9"/>
                    <a:srcRect t="3307" b="5530"/>
                    <a:stretch/>
                  </pic:blipFill>
                  <pic:spPr>
                    <a:xfrm>
                      <a:off x="0" y="0"/>
                      <a:ext cx="4073497" cy="2254379"/>
                    </a:xfrm>
                    <a:prstGeom prst="rect">
                      <a:avLst/>
                    </a:prstGeom>
                  </pic:spPr>
                </pic:pic>
              </a:graphicData>
            </a:graphic>
          </wp:inline>
        </w:drawing>
      </w:r>
    </w:p>
    <w:p w14:paraId="2880146D" w14:textId="076E9640" w:rsidR="00307610" w:rsidRPr="009E5951" w:rsidRDefault="00287CB4" w:rsidP="00A84E31">
      <w:pPr>
        <w:pStyle w:val="ListParagraph"/>
        <w:numPr>
          <w:ilvl w:val="0"/>
          <w:numId w:val="6"/>
        </w:numPr>
        <w:rPr>
          <w:rFonts w:cstheme="minorHAnsi"/>
          <w:noProof/>
        </w:rPr>
      </w:pPr>
      <w:r w:rsidRPr="009E5951">
        <w:rPr>
          <w:rFonts w:cstheme="minorHAnsi"/>
          <w:noProof/>
          <w:lang w:val="en-GB" w:eastAsia="en-GB"/>
        </w:rPr>
        <w:lastRenderedPageBreak/>
        <w:drawing>
          <wp:anchor distT="0" distB="0" distL="114300" distR="114300" simplePos="0" relativeHeight="251620864" behindDoc="0" locked="0" layoutInCell="1" allowOverlap="1" wp14:anchorId="09244BA5" wp14:editId="5AEB82CB">
            <wp:simplePos x="0" y="0"/>
            <wp:positionH relativeFrom="column">
              <wp:posOffset>341630</wp:posOffset>
            </wp:positionH>
            <wp:positionV relativeFrom="paragraph">
              <wp:posOffset>541469</wp:posOffset>
            </wp:positionV>
            <wp:extent cx="4269740" cy="1778635"/>
            <wp:effectExtent l="0" t="0" r="0" b="0"/>
            <wp:wrapTopAndBottom/>
            <wp:docPr id="4" name="Picture 4" descr="/var/folders/3c/n2d_jp3x4nn9p8vdr15jsxsh0000gn/T/DIS_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c/n2d_jp3x4nn9p8vdr15jsxsh0000gn/T/DIS_36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69740" cy="1778635"/>
                    </a:xfrm>
                    <a:prstGeom prst="rect">
                      <a:avLst/>
                    </a:prstGeom>
                    <a:noFill/>
                    <a:ln>
                      <a:noFill/>
                    </a:ln>
                  </pic:spPr>
                </pic:pic>
              </a:graphicData>
            </a:graphic>
            <wp14:sizeRelH relativeFrom="page">
              <wp14:pctWidth>0</wp14:pctWidth>
            </wp14:sizeRelH>
            <wp14:sizeRelV relativeFrom="page">
              <wp14:pctHeight>0</wp14:pctHeight>
            </wp14:sizeRelV>
          </wp:anchor>
        </w:drawing>
      </w:r>
      <w:r w:rsidR="00307610" w:rsidRPr="009E5951">
        <w:rPr>
          <w:rFonts w:cstheme="minorHAnsi"/>
          <w:noProof/>
        </w:rPr>
        <w:t>You will now see your API project opened in the Apiary Editor with the code editor and documentation preview windows.</w:t>
      </w:r>
    </w:p>
    <w:p w14:paraId="08AAEBD4" w14:textId="54F2E486" w:rsidR="00DD19AE" w:rsidRPr="009E5951" w:rsidRDefault="00DD19AE" w:rsidP="00A84E31">
      <w:pPr>
        <w:pStyle w:val="ListParagraph"/>
        <w:numPr>
          <w:ilvl w:val="0"/>
          <w:numId w:val="6"/>
        </w:numPr>
        <w:rPr>
          <w:rFonts w:cstheme="minorHAnsi"/>
          <w:noProof/>
        </w:rPr>
      </w:pPr>
      <w:r w:rsidRPr="009E5951">
        <w:rPr>
          <w:rFonts w:cstheme="minorHAnsi"/>
          <w:noProof/>
        </w:rPr>
        <w:t>Click on Settings and review that you can</w:t>
      </w:r>
    </w:p>
    <w:p w14:paraId="7559A7A8" w14:textId="0535BD0E" w:rsidR="00DD19AE" w:rsidRPr="009E5951" w:rsidRDefault="00DD19AE" w:rsidP="00561131">
      <w:pPr>
        <w:pStyle w:val="ListParagraph"/>
        <w:rPr>
          <w:rFonts w:cstheme="minorHAnsi"/>
          <w:noProof/>
        </w:rPr>
      </w:pPr>
      <w:r w:rsidRPr="009E5951">
        <w:rPr>
          <w:rFonts w:cstheme="minorHAnsi"/>
          <w:noProof/>
        </w:rPr>
        <w:t>-see that you can API Domain Your public documentation, and all apiary.io have their subdomain(mybankaccountservicesmv.docs.apiary.io)</w:t>
      </w:r>
    </w:p>
    <w:p w14:paraId="42984556" w14:textId="79A2636D" w:rsidR="00DD19AE" w:rsidRPr="009E5951" w:rsidRDefault="00DD19AE" w:rsidP="00561131">
      <w:pPr>
        <w:pStyle w:val="ListParagraph"/>
        <w:rPr>
          <w:rFonts w:cstheme="minorHAnsi"/>
          <w:noProof/>
        </w:rPr>
      </w:pPr>
      <w:r w:rsidRPr="009E5951">
        <w:rPr>
          <w:rFonts w:cstheme="minorHAnsi"/>
          <w:noProof/>
        </w:rPr>
        <w:t>-there is CORS (Cross-Origin Request Headers)  to all mock resources-</w:t>
      </w:r>
    </w:p>
    <w:p w14:paraId="5F0275EA" w14:textId="3BBE3832" w:rsidR="00DD19AE" w:rsidRPr="009E5951" w:rsidRDefault="00DD19AE" w:rsidP="00561131">
      <w:pPr>
        <w:pStyle w:val="ListParagraph"/>
        <w:rPr>
          <w:rFonts w:cstheme="minorHAnsi"/>
          <w:noProof/>
        </w:rPr>
      </w:pPr>
      <w:r w:rsidRPr="009E5951">
        <w:rPr>
          <w:rFonts w:cstheme="minorHAnsi"/>
          <w:noProof/>
        </w:rPr>
        <w:t>-there is Proxy (Act as a proxy to your real API (specified in the HOST of the API Blueprint or the host property of the Swagger document))</w:t>
      </w:r>
    </w:p>
    <w:p w14:paraId="16908885" w14:textId="0BC14F19" w:rsidR="00F41859" w:rsidRPr="009E5951" w:rsidRDefault="00DD19AE" w:rsidP="00561131">
      <w:pPr>
        <w:pStyle w:val="ListParagraph"/>
        <w:rPr>
          <w:rFonts w:cstheme="minorHAnsi"/>
          <w:noProof/>
        </w:rPr>
      </w:pPr>
      <w:r w:rsidRPr="009E5951">
        <w:rPr>
          <w:rFonts w:cstheme="minorHAnsi"/>
          <w:noProof/>
        </w:rPr>
        <w:t>–you can remove API Project</w:t>
      </w:r>
    </w:p>
    <w:p w14:paraId="41D21748" w14:textId="61B8F103" w:rsidR="00F41859" w:rsidRPr="009E5951" w:rsidRDefault="00DD19AE" w:rsidP="00561131">
      <w:pPr>
        <w:keepNext/>
        <w:rPr>
          <w:rFonts w:cstheme="minorHAnsi"/>
          <w:noProof/>
        </w:rPr>
      </w:pPr>
      <w:r w:rsidRPr="009E5951">
        <w:rPr>
          <w:rFonts w:cstheme="minorHAnsi"/>
          <w:noProof/>
          <w:lang w:val="en-GB" w:eastAsia="en-GB"/>
        </w:rPr>
        <w:drawing>
          <wp:inline distT="0" distB="0" distL="0" distR="0" wp14:anchorId="4EF52C2F" wp14:editId="611B591A">
            <wp:extent cx="4426173" cy="2410215"/>
            <wp:effectExtent l="0" t="0" r="0" b="952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1"/>
                    <a:srcRect t="3677" b="6642"/>
                    <a:stretch/>
                  </pic:blipFill>
                  <pic:spPr>
                    <a:xfrm>
                      <a:off x="0" y="0"/>
                      <a:ext cx="4426173" cy="2410215"/>
                    </a:xfrm>
                    <a:prstGeom prst="rect">
                      <a:avLst/>
                    </a:prstGeom>
                  </pic:spPr>
                </pic:pic>
              </a:graphicData>
            </a:graphic>
          </wp:inline>
        </w:drawing>
      </w:r>
    </w:p>
    <w:p w14:paraId="4FFE8AFA" w14:textId="0057A24D" w:rsidR="00BB128E" w:rsidRPr="009E5951" w:rsidRDefault="00BB128E" w:rsidP="00A84E31">
      <w:pPr>
        <w:pStyle w:val="ListParagraph"/>
        <w:numPr>
          <w:ilvl w:val="0"/>
          <w:numId w:val="6"/>
        </w:numPr>
        <w:rPr>
          <w:rFonts w:cstheme="minorHAnsi"/>
          <w:noProof/>
        </w:rPr>
      </w:pPr>
      <w:r w:rsidRPr="009E5951">
        <w:rPr>
          <w:rFonts w:cstheme="minorHAnsi"/>
          <w:noProof/>
        </w:rPr>
        <w:t>Go to People and see that you can invite people and provide them ‘can view’ and ‘can edit’ roles</w:t>
      </w:r>
    </w:p>
    <w:p w14:paraId="0F02E027" w14:textId="69F396E7" w:rsidR="00BB128E" w:rsidRPr="009E5951" w:rsidRDefault="00BB128E" w:rsidP="00561131">
      <w:pPr>
        <w:pStyle w:val="ListParagraph"/>
        <w:keepNext/>
        <w:rPr>
          <w:rFonts w:cstheme="minorHAnsi"/>
          <w:noProof/>
        </w:rPr>
      </w:pPr>
      <w:r w:rsidRPr="009E5951">
        <w:rPr>
          <w:rFonts w:cstheme="minorHAnsi"/>
          <w:noProof/>
          <w:lang w:val="en-GB" w:eastAsia="en-GB"/>
        </w:rPr>
        <w:lastRenderedPageBreak/>
        <w:drawing>
          <wp:inline distT="0" distB="0" distL="0" distR="0" wp14:anchorId="30A816B0" wp14:editId="710E7323">
            <wp:extent cx="4963363" cy="2724794"/>
            <wp:effectExtent l="0" t="0" r="889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
                    <a:srcRect t="2935" b="6642"/>
                    <a:stretch/>
                  </pic:blipFill>
                  <pic:spPr>
                    <a:xfrm>
                      <a:off x="0" y="0"/>
                      <a:ext cx="4967881" cy="2727274"/>
                    </a:xfrm>
                    <a:prstGeom prst="rect">
                      <a:avLst/>
                    </a:prstGeom>
                  </pic:spPr>
                </pic:pic>
              </a:graphicData>
            </a:graphic>
          </wp:inline>
        </w:drawing>
      </w:r>
    </w:p>
    <w:p w14:paraId="33D3EB24" w14:textId="090B83CF" w:rsidR="00F41859" w:rsidRPr="009E5951" w:rsidRDefault="00F41859" w:rsidP="00561131">
      <w:pPr>
        <w:keepNext/>
        <w:rPr>
          <w:rFonts w:cstheme="minorHAnsi"/>
          <w:noProof/>
        </w:rPr>
      </w:pPr>
    </w:p>
    <w:p w14:paraId="10C8E499" w14:textId="537AE96E" w:rsidR="00EB1B27" w:rsidRPr="009E5951" w:rsidRDefault="00F8599E" w:rsidP="00561131">
      <w:pPr>
        <w:pStyle w:val="Heading2"/>
        <w:rPr>
          <w:rFonts w:asciiTheme="minorHAnsi" w:hAnsiTheme="minorHAnsi" w:cstheme="minorHAnsi"/>
          <w:noProof/>
          <w:sz w:val="22"/>
          <w:szCs w:val="22"/>
        </w:rPr>
      </w:pPr>
      <w:bookmarkStart w:id="23" w:name="_Toc508123891"/>
      <w:r w:rsidRPr="009E5951">
        <w:rPr>
          <w:rFonts w:asciiTheme="minorHAnsi" w:hAnsiTheme="minorHAnsi" w:cstheme="minorHAnsi"/>
          <w:noProof/>
          <w:sz w:val="22"/>
          <w:szCs w:val="22"/>
        </w:rPr>
        <w:t>Edit your API definition</w:t>
      </w:r>
      <w:bookmarkEnd w:id="23"/>
    </w:p>
    <w:p w14:paraId="01EF46C7" w14:textId="2894BCB5" w:rsidR="00F8599E" w:rsidRPr="009E5951" w:rsidRDefault="002A672C" w:rsidP="00561131">
      <w:pPr>
        <w:rPr>
          <w:rFonts w:cstheme="minorHAnsi"/>
          <w:lang w:val="en-GB"/>
        </w:rPr>
      </w:pPr>
      <w:r w:rsidRPr="009E5951">
        <w:rPr>
          <w:rFonts w:cstheme="minorHAnsi"/>
          <w:lang w:val="en-GB"/>
        </w:rPr>
        <w:t xml:space="preserve">We have selected to use the </w:t>
      </w:r>
      <w:hyperlink r:id="rId23" w:history="1">
        <w:r w:rsidRPr="009E5951">
          <w:rPr>
            <w:rStyle w:val="Hyperlink"/>
            <w:rFonts w:cstheme="minorHAnsi"/>
            <w:lang w:val="en-GB"/>
          </w:rPr>
          <w:t>API Blueprint</w:t>
        </w:r>
      </w:hyperlink>
      <w:r w:rsidRPr="009E5951">
        <w:rPr>
          <w:rFonts w:cstheme="minorHAnsi"/>
          <w:lang w:val="en-GB"/>
        </w:rPr>
        <w:t xml:space="preserve"> format, which is </w:t>
      </w:r>
      <w:proofErr w:type="spellStart"/>
      <w:proofErr w:type="gramStart"/>
      <w:r w:rsidRPr="009E5951">
        <w:rPr>
          <w:rFonts w:cstheme="minorHAnsi"/>
          <w:lang w:val="en-GB"/>
        </w:rPr>
        <w:t>a</w:t>
      </w:r>
      <w:proofErr w:type="spellEnd"/>
      <w:proofErr w:type="gramEnd"/>
      <w:r w:rsidRPr="009E5951">
        <w:rPr>
          <w:rFonts w:cstheme="minorHAnsi"/>
          <w:lang w:val="en-GB"/>
        </w:rPr>
        <w:t xml:space="preserve"> open source project, to describe the API. This format and the Apiary editor will use the metadata and resource description to document and build the mock service of your API.</w:t>
      </w:r>
    </w:p>
    <w:p w14:paraId="49AA8A6C" w14:textId="77777777" w:rsidR="00057D1A" w:rsidRPr="009E5951" w:rsidRDefault="002A672C" w:rsidP="00561131">
      <w:pPr>
        <w:pStyle w:val="p1"/>
        <w:rPr>
          <w:rFonts w:asciiTheme="minorHAnsi" w:hAnsiTheme="minorHAnsi" w:cstheme="minorHAnsi"/>
          <w:sz w:val="22"/>
          <w:szCs w:val="22"/>
        </w:rPr>
      </w:pPr>
      <w:r w:rsidRPr="009E5951">
        <w:rPr>
          <w:rFonts w:asciiTheme="minorHAnsi" w:hAnsiTheme="minorHAnsi" w:cstheme="minorHAnsi"/>
          <w:sz w:val="22"/>
          <w:szCs w:val="22"/>
        </w:rPr>
        <w:t xml:space="preserve">The API Blueprint uses levels to document your API, the first level uses one </w:t>
      </w:r>
      <w:r w:rsidR="00057D1A" w:rsidRPr="009E5951">
        <w:rPr>
          <w:rFonts w:asciiTheme="minorHAnsi" w:hAnsiTheme="minorHAnsi" w:cstheme="minorHAnsi"/>
          <w:sz w:val="22"/>
          <w:szCs w:val="22"/>
        </w:rPr>
        <w:t>'</w:t>
      </w:r>
      <w:r w:rsidRPr="009E5951">
        <w:rPr>
          <w:rFonts w:asciiTheme="minorHAnsi" w:hAnsiTheme="minorHAnsi" w:cstheme="minorHAnsi"/>
          <w:color w:val="E36C0A" w:themeColor="accent6" w:themeShade="BF"/>
          <w:sz w:val="22"/>
          <w:szCs w:val="22"/>
        </w:rPr>
        <w:t>#</w:t>
      </w:r>
      <w:r w:rsidR="00057D1A" w:rsidRPr="009E5951">
        <w:rPr>
          <w:rFonts w:asciiTheme="minorHAnsi" w:hAnsiTheme="minorHAnsi" w:cstheme="minorHAnsi"/>
          <w:sz w:val="22"/>
          <w:szCs w:val="22"/>
        </w:rPr>
        <w:t>'</w:t>
      </w:r>
      <w:r w:rsidRPr="009E5951">
        <w:rPr>
          <w:rFonts w:asciiTheme="minorHAnsi" w:hAnsiTheme="minorHAnsi" w:cstheme="minorHAnsi"/>
          <w:sz w:val="22"/>
          <w:szCs w:val="22"/>
        </w:rPr>
        <w:t xml:space="preserve"> </w:t>
      </w:r>
      <w:r w:rsidR="00057D1A" w:rsidRPr="009E5951">
        <w:rPr>
          <w:rFonts w:asciiTheme="minorHAnsi" w:hAnsiTheme="minorHAnsi" w:cstheme="minorHAnsi"/>
          <w:sz w:val="22"/>
          <w:szCs w:val="22"/>
        </w:rPr>
        <w:t>which will become the API Name. For example:</w:t>
      </w:r>
    </w:p>
    <w:p w14:paraId="787B0C6B" w14:textId="0FF97BF7" w:rsidR="00057D1A" w:rsidRPr="009E5951" w:rsidRDefault="00057D1A" w:rsidP="00561131">
      <w:pPr>
        <w:pStyle w:val="p1"/>
        <w:rPr>
          <w:rFonts w:asciiTheme="minorHAnsi" w:hAnsiTheme="minorHAnsi" w:cstheme="minorHAnsi"/>
          <w:sz w:val="22"/>
          <w:szCs w:val="22"/>
        </w:rPr>
      </w:pPr>
      <w:r w:rsidRPr="009E5951">
        <w:rPr>
          <w:rFonts w:asciiTheme="minorHAnsi" w:hAnsiTheme="minorHAnsi" w:cstheme="minorHAnsi"/>
          <w:color w:val="E36C0A" w:themeColor="accent6" w:themeShade="BF"/>
          <w:sz w:val="22"/>
          <w:szCs w:val="22"/>
        </w:rPr>
        <w:t># Polls</w:t>
      </w:r>
    </w:p>
    <w:p w14:paraId="7115738A" w14:textId="77777777" w:rsidR="00057D1A" w:rsidRPr="009E5951" w:rsidRDefault="00057D1A" w:rsidP="00561131">
      <w:pPr>
        <w:pStyle w:val="p1"/>
        <w:rPr>
          <w:rFonts w:asciiTheme="minorHAnsi" w:hAnsiTheme="minorHAnsi" w:cstheme="minorHAnsi"/>
          <w:sz w:val="22"/>
          <w:szCs w:val="22"/>
        </w:rPr>
      </w:pPr>
    </w:p>
    <w:p w14:paraId="528DE4F0" w14:textId="1325E487" w:rsidR="002A672C" w:rsidRPr="009E5951" w:rsidRDefault="00057D1A" w:rsidP="00561131">
      <w:pPr>
        <w:pStyle w:val="p1"/>
        <w:rPr>
          <w:rFonts w:asciiTheme="minorHAnsi" w:hAnsiTheme="minorHAnsi" w:cstheme="minorHAnsi"/>
          <w:sz w:val="22"/>
          <w:szCs w:val="22"/>
        </w:rPr>
      </w:pPr>
      <w:r w:rsidRPr="009E5951">
        <w:rPr>
          <w:rFonts w:asciiTheme="minorHAnsi" w:hAnsiTheme="minorHAnsi" w:cstheme="minorHAnsi"/>
          <w:sz w:val="22"/>
          <w:szCs w:val="22"/>
        </w:rPr>
        <w:t>A headings section is used for Resources with two '</w:t>
      </w:r>
      <w:r w:rsidRPr="009E5951">
        <w:rPr>
          <w:rFonts w:asciiTheme="minorHAnsi" w:hAnsiTheme="minorHAnsi" w:cstheme="minorHAnsi"/>
          <w:color w:val="E36C0A" w:themeColor="accent6" w:themeShade="BF"/>
          <w:sz w:val="22"/>
          <w:szCs w:val="22"/>
        </w:rPr>
        <w:t>##</w:t>
      </w:r>
      <w:r w:rsidRPr="009E5951">
        <w:rPr>
          <w:rFonts w:asciiTheme="minorHAnsi" w:hAnsiTheme="minorHAnsi" w:cstheme="minorHAnsi"/>
          <w:sz w:val="22"/>
          <w:szCs w:val="22"/>
        </w:rPr>
        <w:t>', a description and URI.  For example:</w:t>
      </w:r>
    </w:p>
    <w:p w14:paraId="63978E06" w14:textId="03A22712" w:rsidR="00057D1A" w:rsidRPr="009E5951" w:rsidRDefault="00057D1A" w:rsidP="00561131">
      <w:pPr>
        <w:pStyle w:val="p1"/>
        <w:rPr>
          <w:rFonts w:asciiTheme="minorHAnsi" w:hAnsiTheme="minorHAnsi" w:cstheme="minorHAnsi"/>
          <w:sz w:val="22"/>
          <w:szCs w:val="22"/>
        </w:rPr>
      </w:pPr>
      <w:r w:rsidRPr="009E5951">
        <w:rPr>
          <w:rFonts w:asciiTheme="minorHAnsi" w:hAnsiTheme="minorHAnsi" w:cstheme="minorHAnsi"/>
          <w:color w:val="E36C0A" w:themeColor="accent6" w:themeShade="BF"/>
          <w:sz w:val="22"/>
          <w:szCs w:val="22"/>
        </w:rPr>
        <w:t>## Question Collection [/questions]</w:t>
      </w:r>
    </w:p>
    <w:p w14:paraId="4571946F" w14:textId="77777777" w:rsidR="00057D1A" w:rsidRPr="009E5951" w:rsidRDefault="00057D1A" w:rsidP="00561131">
      <w:pPr>
        <w:pStyle w:val="p1"/>
        <w:rPr>
          <w:rFonts w:asciiTheme="minorHAnsi" w:hAnsiTheme="minorHAnsi" w:cstheme="minorHAnsi"/>
          <w:sz w:val="22"/>
          <w:szCs w:val="22"/>
        </w:rPr>
      </w:pPr>
    </w:p>
    <w:p w14:paraId="7EC18BC4" w14:textId="18833CAC" w:rsidR="00057D1A" w:rsidRPr="009E5951" w:rsidRDefault="00057D1A" w:rsidP="00561131">
      <w:pPr>
        <w:pStyle w:val="p1"/>
        <w:rPr>
          <w:rFonts w:asciiTheme="minorHAnsi" w:hAnsiTheme="minorHAnsi" w:cstheme="minorHAnsi"/>
          <w:sz w:val="22"/>
          <w:szCs w:val="22"/>
        </w:rPr>
      </w:pPr>
      <w:r w:rsidRPr="009E5951">
        <w:rPr>
          <w:rFonts w:asciiTheme="minorHAnsi" w:hAnsiTheme="minorHAnsi" w:cstheme="minorHAnsi"/>
          <w:sz w:val="22"/>
          <w:szCs w:val="22"/>
        </w:rPr>
        <w:t>Subheadings are used for actions with three '</w:t>
      </w:r>
      <w:r w:rsidRPr="009E5951">
        <w:rPr>
          <w:rFonts w:asciiTheme="minorHAnsi" w:hAnsiTheme="minorHAnsi" w:cstheme="minorHAnsi"/>
          <w:color w:val="E36C0A" w:themeColor="accent6" w:themeShade="BF"/>
          <w:sz w:val="22"/>
          <w:szCs w:val="22"/>
        </w:rPr>
        <w:t>###</w:t>
      </w:r>
      <w:r w:rsidRPr="009E5951">
        <w:rPr>
          <w:rFonts w:asciiTheme="minorHAnsi" w:hAnsiTheme="minorHAnsi" w:cstheme="minorHAnsi"/>
          <w:sz w:val="22"/>
          <w:szCs w:val="22"/>
        </w:rPr>
        <w:t>', a description and HTTP method, followed by usage text and the Response(s)</w:t>
      </w:r>
    </w:p>
    <w:p w14:paraId="247A1309" w14:textId="77777777" w:rsidR="00F73CBF" w:rsidRPr="009E5951" w:rsidRDefault="00F73CBF" w:rsidP="00561131">
      <w:pPr>
        <w:pStyle w:val="p1"/>
        <w:rPr>
          <w:rFonts w:asciiTheme="minorHAnsi" w:hAnsiTheme="minorHAnsi" w:cstheme="minorHAnsi"/>
          <w:sz w:val="22"/>
          <w:szCs w:val="22"/>
        </w:rPr>
      </w:pPr>
    </w:p>
    <w:p w14:paraId="7AD99F48" w14:textId="17D07F4C" w:rsidR="00F73CBF" w:rsidRPr="009E5951" w:rsidRDefault="005A57DE" w:rsidP="00561131">
      <w:pPr>
        <w:pStyle w:val="p1"/>
        <w:rPr>
          <w:rFonts w:asciiTheme="minorHAnsi" w:hAnsiTheme="minorHAnsi" w:cstheme="minorHAnsi"/>
          <w:sz w:val="22"/>
          <w:szCs w:val="22"/>
        </w:rPr>
      </w:pPr>
      <w:r w:rsidRPr="009E5951">
        <w:rPr>
          <w:rFonts w:asciiTheme="minorHAnsi" w:hAnsiTheme="minorHAnsi" w:cstheme="minorHAnsi"/>
          <w:sz w:val="22"/>
          <w:szCs w:val="22"/>
        </w:rPr>
        <w:t>Yo</w:t>
      </w:r>
      <w:r w:rsidR="00F73CBF" w:rsidRPr="009E5951">
        <w:rPr>
          <w:rFonts w:asciiTheme="minorHAnsi" w:hAnsiTheme="minorHAnsi" w:cstheme="minorHAnsi"/>
          <w:sz w:val="22"/>
          <w:szCs w:val="22"/>
        </w:rPr>
        <w:t xml:space="preserve">u can refer to the </w:t>
      </w:r>
      <w:hyperlink r:id="rId24" w:history="1">
        <w:r w:rsidR="00F73CBF" w:rsidRPr="009E5951">
          <w:rPr>
            <w:rStyle w:val="Hyperlink"/>
            <w:rFonts w:asciiTheme="minorHAnsi" w:hAnsiTheme="minorHAnsi" w:cstheme="minorHAnsi"/>
            <w:sz w:val="22"/>
            <w:szCs w:val="22"/>
          </w:rPr>
          <w:t>URI Template</w:t>
        </w:r>
      </w:hyperlink>
      <w:r w:rsidR="00F73CBF" w:rsidRPr="009E5951">
        <w:rPr>
          <w:rFonts w:asciiTheme="minorHAnsi" w:hAnsiTheme="minorHAnsi" w:cstheme="minorHAnsi"/>
          <w:sz w:val="22"/>
          <w:szCs w:val="22"/>
        </w:rPr>
        <w:t xml:space="preserve"> for additional details on structuring your API.</w:t>
      </w:r>
    </w:p>
    <w:p w14:paraId="366E2DFE" w14:textId="77777777" w:rsidR="005A57DE" w:rsidRPr="009E5951" w:rsidRDefault="005A57DE" w:rsidP="00561131">
      <w:pPr>
        <w:pStyle w:val="p1"/>
        <w:rPr>
          <w:rFonts w:asciiTheme="minorHAnsi" w:hAnsiTheme="minorHAnsi" w:cstheme="minorHAnsi"/>
          <w:sz w:val="22"/>
          <w:szCs w:val="22"/>
        </w:rPr>
      </w:pPr>
    </w:p>
    <w:p w14:paraId="3BE73BC5" w14:textId="77777777" w:rsidR="005A57DE" w:rsidRPr="009E5951" w:rsidRDefault="005A57DE" w:rsidP="00561131">
      <w:pPr>
        <w:pStyle w:val="p1"/>
        <w:rPr>
          <w:rFonts w:asciiTheme="minorHAnsi" w:hAnsiTheme="minorHAnsi" w:cstheme="minorHAnsi"/>
          <w:sz w:val="22"/>
          <w:szCs w:val="22"/>
        </w:rPr>
      </w:pPr>
    </w:p>
    <w:p w14:paraId="30ECCDE2" w14:textId="081233D2" w:rsidR="005A57DE" w:rsidRPr="009E5951" w:rsidRDefault="00E36E8B" w:rsidP="00561131">
      <w:pPr>
        <w:pStyle w:val="Heading3"/>
        <w:rPr>
          <w:rFonts w:asciiTheme="minorHAnsi" w:hAnsiTheme="minorHAnsi" w:cstheme="minorHAnsi"/>
        </w:rPr>
      </w:pPr>
      <w:bookmarkStart w:id="24" w:name="_Toc508123892"/>
      <w:r w:rsidRPr="009E5951">
        <w:rPr>
          <w:rFonts w:asciiTheme="minorHAnsi" w:hAnsiTheme="minorHAnsi" w:cstheme="minorHAnsi"/>
        </w:rPr>
        <w:t>Edit the Sample API definition</w:t>
      </w:r>
      <w:bookmarkEnd w:id="24"/>
    </w:p>
    <w:p w14:paraId="3654766A" w14:textId="702CFAA1" w:rsidR="00E36E8B" w:rsidRPr="009E5951" w:rsidRDefault="00E36E8B" w:rsidP="00561131">
      <w:pPr>
        <w:ind w:left="360"/>
        <w:rPr>
          <w:rFonts w:cstheme="minorHAnsi"/>
          <w:noProof/>
        </w:rPr>
      </w:pPr>
      <w:r w:rsidRPr="009E5951">
        <w:rPr>
          <w:rFonts w:cstheme="minorHAnsi"/>
          <w:noProof/>
        </w:rPr>
        <w:t>In the Code Editor</w:t>
      </w:r>
    </w:p>
    <w:p w14:paraId="07D3D6A9" w14:textId="65CD4647" w:rsidR="001C5CB5" w:rsidRPr="009E5951" w:rsidRDefault="001C5CB5" w:rsidP="00A84E31">
      <w:pPr>
        <w:pStyle w:val="ListParagraph"/>
        <w:numPr>
          <w:ilvl w:val="0"/>
          <w:numId w:val="7"/>
        </w:numPr>
        <w:rPr>
          <w:rFonts w:cstheme="minorHAnsi"/>
          <w:noProof/>
        </w:rPr>
      </w:pPr>
      <w:r w:rsidRPr="009E5951">
        <w:rPr>
          <w:rFonts w:cstheme="minorHAnsi"/>
          <w:noProof/>
        </w:rPr>
        <w:t>Edit the Host: and change the URI</w:t>
      </w:r>
    </w:p>
    <w:p w14:paraId="548B55F6" w14:textId="08A6558F" w:rsidR="001C5CB5" w:rsidRPr="009E5951" w:rsidRDefault="001C5CB5" w:rsidP="00A84E31">
      <w:pPr>
        <w:pStyle w:val="ListParagraph"/>
        <w:numPr>
          <w:ilvl w:val="1"/>
          <w:numId w:val="7"/>
        </w:numPr>
        <w:rPr>
          <w:rFonts w:cstheme="minorHAnsi"/>
          <w:noProof/>
        </w:rPr>
      </w:pPr>
      <w:r w:rsidRPr="009E5951">
        <w:rPr>
          <w:rFonts w:cstheme="minorHAnsi"/>
          <w:noProof/>
        </w:rPr>
        <w:t xml:space="preserve">From: </w:t>
      </w:r>
      <w:r w:rsidRPr="009E5951">
        <w:rPr>
          <w:rFonts w:cstheme="minorHAnsi"/>
          <w:b/>
          <w:noProof/>
        </w:rPr>
        <w:t>http://polls.apiblueprint.org/</w:t>
      </w:r>
    </w:p>
    <w:p w14:paraId="1C075823" w14:textId="20149A9F" w:rsidR="001C5CB5" w:rsidRPr="009E5951" w:rsidRDefault="001C5CB5" w:rsidP="00A84E31">
      <w:pPr>
        <w:pStyle w:val="ListParagraph"/>
        <w:numPr>
          <w:ilvl w:val="1"/>
          <w:numId w:val="7"/>
        </w:numPr>
        <w:rPr>
          <w:rFonts w:cstheme="minorHAnsi"/>
          <w:noProof/>
        </w:rPr>
      </w:pPr>
      <w:r w:rsidRPr="009E5951">
        <w:rPr>
          <w:rFonts w:cstheme="minorHAnsi"/>
          <w:noProof/>
        </w:rPr>
        <w:t xml:space="preserve">To: </w:t>
      </w:r>
      <w:r w:rsidRPr="009E5951">
        <w:rPr>
          <w:rFonts w:cstheme="minorHAnsi"/>
          <w:b/>
          <w:noProof/>
        </w:rPr>
        <w:t>http://accountservices.apiblueprint.org/</w:t>
      </w:r>
    </w:p>
    <w:p w14:paraId="27A44D79" w14:textId="4D9A686E" w:rsidR="00E36E8B" w:rsidRPr="009E5951" w:rsidRDefault="00E36E8B" w:rsidP="00A84E31">
      <w:pPr>
        <w:pStyle w:val="ListParagraph"/>
        <w:numPr>
          <w:ilvl w:val="0"/>
          <w:numId w:val="7"/>
        </w:numPr>
        <w:rPr>
          <w:rFonts w:cstheme="minorHAnsi"/>
          <w:noProof/>
        </w:rPr>
      </w:pPr>
      <w:r w:rsidRPr="009E5951">
        <w:rPr>
          <w:rFonts w:cstheme="minorHAnsi"/>
          <w:noProof/>
        </w:rPr>
        <w:t>Edit the API resouce</w:t>
      </w:r>
    </w:p>
    <w:p w14:paraId="63CADA83" w14:textId="77777777" w:rsidR="00425AFA" w:rsidRPr="009E5951" w:rsidRDefault="00E36E8B" w:rsidP="00A84E31">
      <w:pPr>
        <w:pStyle w:val="ListParagraph"/>
        <w:numPr>
          <w:ilvl w:val="1"/>
          <w:numId w:val="7"/>
        </w:numPr>
        <w:rPr>
          <w:rFonts w:cstheme="minorHAnsi"/>
          <w:noProof/>
        </w:rPr>
      </w:pPr>
      <w:r w:rsidRPr="009E5951">
        <w:rPr>
          <w:rFonts w:cstheme="minorHAnsi"/>
          <w:noProof/>
        </w:rPr>
        <w:t>Change</w:t>
      </w:r>
      <w:r w:rsidR="00425AFA" w:rsidRPr="009E5951">
        <w:rPr>
          <w:rFonts w:cstheme="minorHAnsi"/>
          <w:noProof/>
        </w:rPr>
        <w:t xml:space="preserve"> the Resourse:</w:t>
      </w:r>
    </w:p>
    <w:p w14:paraId="56288A26" w14:textId="0F0E1166" w:rsidR="00425AFA" w:rsidRPr="009E5951" w:rsidRDefault="00425AFA" w:rsidP="00A84E31">
      <w:pPr>
        <w:pStyle w:val="ListParagraph"/>
        <w:numPr>
          <w:ilvl w:val="2"/>
          <w:numId w:val="7"/>
        </w:numPr>
        <w:rPr>
          <w:rFonts w:cstheme="minorHAnsi"/>
          <w:noProof/>
        </w:rPr>
      </w:pPr>
      <w:r w:rsidRPr="009E5951">
        <w:rPr>
          <w:rFonts w:cstheme="minorHAnsi"/>
          <w:noProof/>
        </w:rPr>
        <w:t>From:</w:t>
      </w:r>
      <w:r w:rsidR="00E36E8B" w:rsidRPr="009E5951">
        <w:rPr>
          <w:rFonts w:cstheme="minorHAnsi"/>
          <w:noProof/>
        </w:rPr>
        <w:t xml:space="preserve"> </w:t>
      </w:r>
      <w:r w:rsidR="00E36E8B" w:rsidRPr="009E5951">
        <w:rPr>
          <w:rFonts w:cstheme="minorHAnsi"/>
          <w:color w:val="FF0000"/>
          <w:lang w:val="en-GB"/>
        </w:rPr>
        <w:t>#</w:t>
      </w:r>
      <w:r w:rsidR="00E36E8B" w:rsidRPr="009E5951">
        <w:rPr>
          <w:rFonts w:cstheme="minorHAnsi"/>
          <w:color w:val="FF0000"/>
        </w:rPr>
        <w:t># Questions Collection</w:t>
      </w:r>
      <w:r w:rsidRPr="009E5951">
        <w:rPr>
          <w:rFonts w:cstheme="minorHAnsi"/>
          <w:color w:val="FF0000"/>
        </w:rPr>
        <w:t xml:space="preserve"> [</w:t>
      </w:r>
      <w:r w:rsidRPr="009E5951">
        <w:rPr>
          <w:rFonts w:cstheme="minorHAnsi"/>
          <w:color w:val="00B0F0"/>
        </w:rPr>
        <w:t>/questions</w:t>
      </w:r>
      <w:r w:rsidRPr="009E5951">
        <w:rPr>
          <w:rFonts w:cstheme="minorHAnsi"/>
          <w:color w:val="FF0000"/>
        </w:rPr>
        <w:t>]</w:t>
      </w:r>
    </w:p>
    <w:p w14:paraId="4103F940" w14:textId="5B5AC349" w:rsidR="00E36E8B" w:rsidRPr="009E5951" w:rsidRDefault="00425AFA" w:rsidP="00A84E31">
      <w:pPr>
        <w:pStyle w:val="ListParagraph"/>
        <w:numPr>
          <w:ilvl w:val="2"/>
          <w:numId w:val="7"/>
        </w:numPr>
        <w:rPr>
          <w:rFonts w:cstheme="minorHAnsi"/>
          <w:noProof/>
        </w:rPr>
      </w:pPr>
      <w:r w:rsidRPr="009E5951">
        <w:rPr>
          <w:rFonts w:cstheme="minorHAnsi"/>
          <w:noProof/>
        </w:rPr>
        <w:t>T</w:t>
      </w:r>
      <w:r w:rsidR="00E36E8B" w:rsidRPr="009E5951">
        <w:rPr>
          <w:rFonts w:cstheme="minorHAnsi"/>
          <w:noProof/>
        </w:rPr>
        <w:t>o</w:t>
      </w:r>
      <w:r w:rsidRPr="009E5951">
        <w:rPr>
          <w:rFonts w:cstheme="minorHAnsi"/>
          <w:noProof/>
        </w:rPr>
        <w:t>:</w:t>
      </w:r>
      <w:r w:rsidR="00E36E8B" w:rsidRPr="009E5951">
        <w:rPr>
          <w:rFonts w:cstheme="minorHAnsi"/>
          <w:noProof/>
        </w:rPr>
        <w:t xml:space="preserve"> </w:t>
      </w:r>
      <w:r w:rsidR="00E36E8B" w:rsidRPr="009E5951">
        <w:rPr>
          <w:rFonts w:cstheme="minorHAnsi"/>
          <w:b/>
          <w:noProof/>
          <w:color w:val="FF0000"/>
        </w:rPr>
        <w:t>## My Bank Account Balance [/</w:t>
      </w:r>
      <w:r w:rsidR="00E36E8B" w:rsidRPr="009E5951">
        <w:rPr>
          <w:rFonts w:cstheme="minorHAnsi"/>
          <w:b/>
          <w:noProof/>
          <w:color w:val="00B0F0"/>
        </w:rPr>
        <w:t>accountBalance</w:t>
      </w:r>
      <w:r w:rsidR="00E36E8B" w:rsidRPr="009E5951">
        <w:rPr>
          <w:rFonts w:cstheme="minorHAnsi"/>
          <w:b/>
          <w:noProof/>
          <w:color w:val="FF0000"/>
        </w:rPr>
        <w:t>]</w:t>
      </w:r>
    </w:p>
    <w:p w14:paraId="2522227A" w14:textId="51453FD6" w:rsidR="00E36E8B" w:rsidRPr="009E5951" w:rsidRDefault="00E36E8B" w:rsidP="00A84E31">
      <w:pPr>
        <w:pStyle w:val="ListParagraph"/>
        <w:numPr>
          <w:ilvl w:val="1"/>
          <w:numId w:val="7"/>
        </w:numPr>
        <w:rPr>
          <w:rFonts w:cstheme="minorHAnsi"/>
          <w:noProof/>
        </w:rPr>
      </w:pPr>
      <w:r w:rsidRPr="009E5951">
        <w:rPr>
          <w:rFonts w:cstheme="minorHAnsi"/>
          <w:noProof/>
        </w:rPr>
        <w:t>Notice the documentation preview is being updated automatically as you change the design</w:t>
      </w:r>
    </w:p>
    <w:p w14:paraId="6A377C80" w14:textId="58155C84" w:rsidR="00115B02" w:rsidRPr="009E5951" w:rsidRDefault="00115B02" w:rsidP="00A84E31">
      <w:pPr>
        <w:pStyle w:val="ListParagraph"/>
        <w:numPr>
          <w:ilvl w:val="0"/>
          <w:numId w:val="7"/>
        </w:numPr>
        <w:rPr>
          <w:rFonts w:cstheme="minorHAnsi"/>
          <w:noProof/>
          <w:lang w:val="en-GB"/>
        </w:rPr>
      </w:pPr>
      <w:r w:rsidRPr="009E5951">
        <w:rPr>
          <w:rFonts w:cstheme="minorHAnsi"/>
          <w:noProof/>
          <w:lang w:val="en-GB"/>
        </w:rPr>
        <w:t xml:space="preserve">Edit the API description </w:t>
      </w:r>
      <w:r w:rsidR="00454BFB" w:rsidRPr="009E5951">
        <w:rPr>
          <w:rFonts w:cstheme="minorHAnsi"/>
          <w:noProof/>
          <w:lang w:val="en-GB"/>
        </w:rPr>
        <w:t>as follows:</w:t>
      </w:r>
    </w:p>
    <w:p w14:paraId="16B5D0BB" w14:textId="6100EA2E" w:rsidR="00454BFB" w:rsidRPr="009E5951" w:rsidRDefault="00454BFB" w:rsidP="00A84E31">
      <w:pPr>
        <w:pStyle w:val="ListParagraph"/>
        <w:numPr>
          <w:ilvl w:val="1"/>
          <w:numId w:val="7"/>
        </w:numPr>
        <w:rPr>
          <w:rFonts w:cstheme="minorHAnsi"/>
          <w:noProof/>
          <w:lang w:val="en-GB"/>
        </w:rPr>
      </w:pPr>
      <w:r w:rsidRPr="009E5951">
        <w:rPr>
          <w:rFonts w:cstheme="minorHAnsi"/>
          <w:noProof/>
          <w:lang w:val="en-GB"/>
        </w:rPr>
        <w:t xml:space="preserve">From: </w:t>
      </w:r>
      <w:r w:rsidRPr="009E5951">
        <w:rPr>
          <w:rFonts w:cstheme="minorHAnsi"/>
          <w:b/>
          <w:noProof/>
          <w:lang w:val="en-GB"/>
        </w:rPr>
        <w:t>Polls is a simple API allowing consumers to view polls and vote in them.</w:t>
      </w:r>
    </w:p>
    <w:p w14:paraId="468B11D7" w14:textId="7B24C5F1" w:rsidR="00454BFB" w:rsidRPr="009E5951" w:rsidRDefault="00454BFB" w:rsidP="00A84E31">
      <w:pPr>
        <w:pStyle w:val="ListParagraph"/>
        <w:numPr>
          <w:ilvl w:val="1"/>
          <w:numId w:val="7"/>
        </w:numPr>
        <w:rPr>
          <w:rFonts w:cstheme="minorHAnsi"/>
          <w:noProof/>
          <w:lang w:val="en-GB"/>
        </w:rPr>
      </w:pPr>
      <w:r w:rsidRPr="009E5951">
        <w:rPr>
          <w:rFonts w:cstheme="minorHAnsi"/>
          <w:noProof/>
          <w:lang w:val="en-GB"/>
        </w:rPr>
        <w:lastRenderedPageBreak/>
        <w:t xml:space="preserve">To: </w:t>
      </w:r>
      <w:r w:rsidRPr="009E5951">
        <w:rPr>
          <w:rFonts w:cstheme="minorHAnsi"/>
          <w:b/>
          <w:noProof/>
          <w:lang w:val="en-GB"/>
        </w:rPr>
        <w:t>MyBankAccountServices is a simple API to demonstration the use of Apiary and the concept of API Design First.</w:t>
      </w:r>
    </w:p>
    <w:p w14:paraId="614FA24A" w14:textId="53AF63D1" w:rsidR="00E36E8B" w:rsidRPr="009E5951" w:rsidRDefault="00E36E8B" w:rsidP="00A84E31">
      <w:pPr>
        <w:pStyle w:val="ListParagraph"/>
        <w:numPr>
          <w:ilvl w:val="0"/>
          <w:numId w:val="7"/>
        </w:numPr>
        <w:rPr>
          <w:rFonts w:cstheme="minorHAnsi"/>
          <w:noProof/>
          <w:lang w:val="en-GB"/>
        </w:rPr>
      </w:pPr>
      <w:r w:rsidRPr="009E5951">
        <w:rPr>
          <w:rFonts w:cstheme="minorHAnsi"/>
          <w:noProof/>
        </w:rPr>
        <w:t>Edit the API subheading and Response as follows:</w:t>
      </w:r>
    </w:p>
    <w:p w14:paraId="66C2A135" w14:textId="710A0A0A" w:rsidR="00E36E8B" w:rsidRPr="009E5951" w:rsidRDefault="00425AFA" w:rsidP="00A84E31">
      <w:pPr>
        <w:pStyle w:val="ListParagraph"/>
        <w:numPr>
          <w:ilvl w:val="1"/>
          <w:numId w:val="7"/>
        </w:numPr>
        <w:rPr>
          <w:rFonts w:cstheme="minorHAnsi"/>
          <w:noProof/>
          <w:lang w:val="en-GB"/>
        </w:rPr>
      </w:pPr>
      <w:r w:rsidRPr="009E5951">
        <w:rPr>
          <w:rFonts w:cstheme="minorHAnsi"/>
          <w:noProof/>
          <w:lang w:val="en-GB"/>
        </w:rPr>
        <w:t>Change the subheading:</w:t>
      </w:r>
    </w:p>
    <w:p w14:paraId="04028DE4" w14:textId="32C338F5" w:rsidR="00425AFA" w:rsidRPr="009E5951" w:rsidRDefault="00425AFA" w:rsidP="00A84E31">
      <w:pPr>
        <w:pStyle w:val="ListParagraph"/>
        <w:numPr>
          <w:ilvl w:val="2"/>
          <w:numId w:val="7"/>
        </w:numPr>
        <w:rPr>
          <w:rFonts w:cstheme="minorHAnsi"/>
          <w:noProof/>
          <w:lang w:val="en-GB"/>
        </w:rPr>
      </w:pPr>
      <w:r w:rsidRPr="009E5951">
        <w:rPr>
          <w:rFonts w:cstheme="minorHAnsi"/>
          <w:noProof/>
          <w:lang w:val="en-GB"/>
        </w:rPr>
        <w:t xml:space="preserve">From: </w:t>
      </w:r>
      <w:r w:rsidRPr="009E5951">
        <w:rPr>
          <w:rFonts w:cstheme="minorHAnsi"/>
          <w:noProof/>
          <w:color w:val="00B050"/>
          <w:lang w:val="en-GB"/>
        </w:rPr>
        <w:t>### List All Questions</w:t>
      </w:r>
      <w:r w:rsidRPr="009E5951">
        <w:rPr>
          <w:rFonts w:cstheme="minorHAnsi"/>
          <w:noProof/>
          <w:lang w:val="en-GB"/>
        </w:rPr>
        <w:t xml:space="preserve"> </w:t>
      </w:r>
      <w:r w:rsidRPr="009E5951">
        <w:rPr>
          <w:rFonts w:cstheme="minorHAnsi"/>
          <w:noProof/>
          <w:color w:val="00B050"/>
          <w:lang w:val="en-GB"/>
        </w:rPr>
        <w:t>[</w:t>
      </w:r>
      <w:r w:rsidRPr="009E5951">
        <w:rPr>
          <w:rFonts w:cstheme="minorHAnsi"/>
          <w:noProof/>
          <w:color w:val="0070C0"/>
          <w:lang w:val="en-GB"/>
        </w:rPr>
        <w:t>GET</w:t>
      </w:r>
      <w:r w:rsidRPr="009E5951">
        <w:rPr>
          <w:rFonts w:cstheme="minorHAnsi"/>
          <w:noProof/>
          <w:color w:val="00B050"/>
          <w:lang w:val="en-GB"/>
        </w:rPr>
        <w:t>]</w:t>
      </w:r>
    </w:p>
    <w:p w14:paraId="066CDDFC" w14:textId="0BC14C4B" w:rsidR="00425AFA" w:rsidRPr="009E5951" w:rsidRDefault="00425AFA" w:rsidP="00A84E31">
      <w:pPr>
        <w:pStyle w:val="ListParagraph"/>
        <w:numPr>
          <w:ilvl w:val="2"/>
          <w:numId w:val="7"/>
        </w:numPr>
        <w:rPr>
          <w:rFonts w:cstheme="minorHAnsi"/>
          <w:noProof/>
          <w:lang w:val="en-GB"/>
        </w:rPr>
      </w:pPr>
      <w:r w:rsidRPr="009E5951">
        <w:rPr>
          <w:rFonts w:cstheme="minorHAnsi"/>
          <w:noProof/>
          <w:lang w:val="en-GB"/>
        </w:rPr>
        <w:t xml:space="preserve">To: </w:t>
      </w:r>
      <w:r w:rsidRPr="009E5951">
        <w:rPr>
          <w:rFonts w:cstheme="minorHAnsi"/>
          <w:b/>
          <w:noProof/>
          <w:color w:val="00B050"/>
          <w:lang w:val="en-GB"/>
        </w:rPr>
        <w:t>### Get Bank Account</w:t>
      </w:r>
      <w:r w:rsidRPr="009E5951">
        <w:rPr>
          <w:rFonts w:cstheme="minorHAnsi"/>
          <w:noProof/>
          <w:lang w:val="en-GB"/>
        </w:rPr>
        <w:t xml:space="preserve"> </w:t>
      </w:r>
      <w:r w:rsidRPr="009E5951">
        <w:rPr>
          <w:rFonts w:cstheme="minorHAnsi"/>
          <w:b/>
          <w:noProof/>
          <w:color w:val="00B050"/>
          <w:lang w:val="en-GB"/>
        </w:rPr>
        <w:t>[</w:t>
      </w:r>
      <w:r w:rsidRPr="009E5951">
        <w:rPr>
          <w:rFonts w:cstheme="minorHAnsi"/>
          <w:noProof/>
          <w:color w:val="0070C0"/>
          <w:lang w:val="en-GB"/>
        </w:rPr>
        <w:t>GET</w:t>
      </w:r>
      <w:r w:rsidRPr="009E5951">
        <w:rPr>
          <w:rFonts w:cstheme="minorHAnsi"/>
          <w:b/>
          <w:noProof/>
          <w:color w:val="00B050"/>
          <w:lang w:val="en-GB"/>
        </w:rPr>
        <w:t>]</w:t>
      </w:r>
    </w:p>
    <w:p w14:paraId="63C945EF" w14:textId="1CAFB2E4" w:rsidR="00425AFA" w:rsidRPr="009E5951" w:rsidRDefault="00425AFA" w:rsidP="00A84E31">
      <w:pPr>
        <w:pStyle w:val="ListParagraph"/>
        <w:numPr>
          <w:ilvl w:val="1"/>
          <w:numId w:val="7"/>
        </w:numPr>
        <w:rPr>
          <w:rFonts w:cstheme="minorHAnsi"/>
          <w:noProof/>
          <w:lang w:val="en-GB"/>
        </w:rPr>
      </w:pPr>
      <w:r w:rsidRPr="009E5951">
        <w:rPr>
          <w:rFonts w:cstheme="minorHAnsi"/>
          <w:noProof/>
          <w:lang w:val="en-GB"/>
        </w:rPr>
        <w:t>Change the json of the Response as following:</w:t>
      </w:r>
    </w:p>
    <w:p w14:paraId="7B512B8B" w14:textId="5251D587" w:rsidR="004254FB" w:rsidRPr="009E5951" w:rsidRDefault="004254FB" w:rsidP="00A84E31">
      <w:pPr>
        <w:pStyle w:val="ListParagraph"/>
        <w:numPr>
          <w:ilvl w:val="1"/>
          <w:numId w:val="7"/>
        </w:numPr>
        <w:rPr>
          <w:rFonts w:cstheme="minorHAnsi"/>
          <w:noProof/>
          <w:lang w:val="en-GB"/>
        </w:rPr>
      </w:pPr>
      <w:r w:rsidRPr="009E5951">
        <w:rPr>
          <w:rFonts w:cstheme="minorHAnsi"/>
          <w:noProof/>
          <w:lang w:val="en-GB"/>
        </w:rPr>
        <w:t>From:</w:t>
      </w:r>
    </w:p>
    <w:p w14:paraId="7F3C31A4" w14:textId="29BE3658" w:rsidR="00B97B21" w:rsidRPr="009E5951" w:rsidRDefault="00B97B21" w:rsidP="00561131">
      <w:pPr>
        <w:pStyle w:val="NoSpacing"/>
        <w:rPr>
          <w:rFonts w:cstheme="minorHAnsi"/>
          <w:noProof/>
          <w:lang w:val="en-GB"/>
        </w:rPr>
      </w:pPr>
      <w:r w:rsidRPr="009E5951">
        <w:rPr>
          <w:rFonts w:cstheme="minorHAnsi"/>
          <w:noProof/>
          <w:lang w:val="en-GB"/>
        </w:rPr>
        <w:t>{</w:t>
      </w:r>
    </w:p>
    <w:p w14:paraId="43495517" w14:textId="0137A1F8" w:rsidR="00B97B21" w:rsidRPr="009E5951" w:rsidRDefault="00B97B21" w:rsidP="00561131">
      <w:pPr>
        <w:pStyle w:val="NoSpacing"/>
        <w:rPr>
          <w:rFonts w:cstheme="minorHAnsi"/>
          <w:noProof/>
          <w:lang w:val="en-GB"/>
        </w:rPr>
      </w:pPr>
      <w:r w:rsidRPr="009E5951">
        <w:rPr>
          <w:rFonts w:cstheme="minorHAnsi"/>
          <w:noProof/>
          <w:color w:val="7F0054"/>
          <w:lang w:val="en-GB"/>
        </w:rPr>
        <w:t>"question"</w:t>
      </w:r>
      <w:r w:rsidRPr="009E5951">
        <w:rPr>
          <w:rFonts w:cstheme="minorHAnsi"/>
          <w:noProof/>
          <w:lang w:val="en-GB"/>
        </w:rPr>
        <w:t xml:space="preserve">: </w:t>
      </w:r>
      <w:r w:rsidRPr="009E5951">
        <w:rPr>
          <w:rFonts w:cstheme="minorHAnsi"/>
          <w:noProof/>
          <w:color w:val="6699FF"/>
          <w:lang w:val="en-GB"/>
        </w:rPr>
        <w:t>"Favourite programming language?"</w:t>
      </w:r>
      <w:r w:rsidRPr="009E5951">
        <w:rPr>
          <w:rFonts w:cstheme="minorHAnsi"/>
          <w:noProof/>
          <w:lang w:val="en-GB"/>
        </w:rPr>
        <w:t>,</w:t>
      </w:r>
    </w:p>
    <w:p w14:paraId="6F523E93" w14:textId="4E4D4BF5" w:rsidR="00B97B21" w:rsidRPr="009E5951" w:rsidRDefault="00B97B21" w:rsidP="00561131">
      <w:pPr>
        <w:pStyle w:val="NoSpacing"/>
        <w:rPr>
          <w:rFonts w:cstheme="minorHAnsi"/>
          <w:noProof/>
          <w:lang w:val="en-GB"/>
        </w:rPr>
      </w:pPr>
      <w:r w:rsidRPr="009E5951">
        <w:rPr>
          <w:rFonts w:cstheme="minorHAnsi"/>
          <w:noProof/>
          <w:color w:val="7F0054"/>
          <w:lang w:val="en-GB"/>
        </w:rPr>
        <w:t>"published_at"</w:t>
      </w:r>
      <w:r w:rsidRPr="009E5951">
        <w:rPr>
          <w:rFonts w:cstheme="minorHAnsi"/>
          <w:noProof/>
          <w:lang w:val="en-GB"/>
        </w:rPr>
        <w:t xml:space="preserve">: </w:t>
      </w:r>
      <w:r w:rsidRPr="009E5951">
        <w:rPr>
          <w:rFonts w:cstheme="minorHAnsi"/>
          <w:noProof/>
          <w:color w:val="6699FF"/>
          <w:lang w:val="en-GB"/>
        </w:rPr>
        <w:t>"2015-08-05T08:40:51.620Z"</w:t>
      </w:r>
      <w:r w:rsidRPr="009E5951">
        <w:rPr>
          <w:rFonts w:cstheme="minorHAnsi"/>
          <w:noProof/>
          <w:lang w:val="en-GB"/>
        </w:rPr>
        <w:t>,</w:t>
      </w:r>
    </w:p>
    <w:p w14:paraId="41378AD5" w14:textId="0667DDEF" w:rsidR="00B97B21" w:rsidRPr="009E5951" w:rsidRDefault="00B97B21" w:rsidP="00561131">
      <w:pPr>
        <w:pStyle w:val="NoSpacing"/>
        <w:rPr>
          <w:rFonts w:cstheme="minorHAnsi"/>
          <w:noProof/>
          <w:lang w:val="en-GB"/>
        </w:rPr>
      </w:pPr>
      <w:r w:rsidRPr="009E5951">
        <w:rPr>
          <w:rFonts w:cstheme="minorHAnsi"/>
          <w:noProof/>
          <w:color w:val="7F0054"/>
          <w:lang w:val="en-GB"/>
        </w:rPr>
        <w:t>"choices"</w:t>
      </w:r>
      <w:r w:rsidRPr="009E5951">
        <w:rPr>
          <w:rFonts w:cstheme="minorHAnsi"/>
          <w:noProof/>
          <w:lang w:val="en-GB"/>
        </w:rPr>
        <w:t>: [</w:t>
      </w:r>
    </w:p>
    <w:p w14:paraId="0AD5E9EB" w14:textId="59B9D64A" w:rsidR="00B97B21" w:rsidRPr="009E5951" w:rsidRDefault="00B97B21" w:rsidP="00561131">
      <w:pPr>
        <w:pStyle w:val="NoSpacing"/>
        <w:rPr>
          <w:rFonts w:cstheme="minorHAnsi"/>
          <w:noProof/>
          <w:lang w:val="en-GB"/>
        </w:rPr>
      </w:pPr>
      <w:r w:rsidRPr="009E5951">
        <w:rPr>
          <w:rFonts w:cstheme="minorHAnsi"/>
          <w:noProof/>
          <w:lang w:val="en-GB"/>
        </w:rPr>
        <w:t>{</w:t>
      </w:r>
    </w:p>
    <w:p w14:paraId="4B7B9C5C" w14:textId="495EC520" w:rsidR="00B97B21" w:rsidRPr="009E5951" w:rsidRDefault="00B97B21" w:rsidP="00561131">
      <w:pPr>
        <w:pStyle w:val="NoSpacing"/>
        <w:rPr>
          <w:rFonts w:cstheme="minorHAnsi"/>
          <w:noProof/>
          <w:lang w:val="en-GB"/>
        </w:rPr>
      </w:pPr>
      <w:r w:rsidRPr="009E5951">
        <w:rPr>
          <w:rFonts w:cstheme="minorHAnsi"/>
          <w:noProof/>
          <w:color w:val="7F0054"/>
          <w:lang w:val="en-GB"/>
        </w:rPr>
        <w:t>"choice"</w:t>
      </w:r>
      <w:r w:rsidRPr="009E5951">
        <w:rPr>
          <w:rFonts w:cstheme="minorHAnsi"/>
          <w:noProof/>
          <w:lang w:val="en-GB"/>
        </w:rPr>
        <w:t xml:space="preserve">: </w:t>
      </w:r>
      <w:r w:rsidRPr="009E5951">
        <w:rPr>
          <w:rFonts w:cstheme="minorHAnsi"/>
          <w:noProof/>
          <w:color w:val="6699FF"/>
          <w:lang w:val="en-GB"/>
        </w:rPr>
        <w:t>"Shift"</w:t>
      </w:r>
      <w:r w:rsidRPr="009E5951">
        <w:rPr>
          <w:rFonts w:cstheme="minorHAnsi"/>
          <w:noProof/>
          <w:lang w:val="en-GB"/>
        </w:rPr>
        <w:t>,</w:t>
      </w:r>
    </w:p>
    <w:p w14:paraId="602A53E8" w14:textId="53BD3A36" w:rsidR="00B97B21" w:rsidRPr="009E5951" w:rsidRDefault="00B97B21" w:rsidP="00561131">
      <w:pPr>
        <w:pStyle w:val="NoSpacing"/>
        <w:rPr>
          <w:rFonts w:cstheme="minorHAnsi"/>
          <w:noProof/>
          <w:lang w:val="en-GB"/>
        </w:rPr>
      </w:pPr>
      <w:r w:rsidRPr="009E5951">
        <w:rPr>
          <w:rFonts w:cstheme="minorHAnsi"/>
          <w:noProof/>
          <w:color w:val="7F0054"/>
          <w:lang w:val="en-GB"/>
        </w:rPr>
        <w:t>"votes"</w:t>
      </w:r>
      <w:r w:rsidRPr="009E5951">
        <w:rPr>
          <w:rFonts w:cstheme="minorHAnsi"/>
          <w:noProof/>
          <w:lang w:val="en-GB"/>
        </w:rPr>
        <w:t xml:space="preserve">: </w:t>
      </w:r>
      <w:r w:rsidRPr="009E5951">
        <w:rPr>
          <w:rFonts w:cstheme="minorHAnsi"/>
          <w:noProof/>
          <w:color w:val="F79646" w:themeColor="accent6"/>
          <w:lang w:val="en-GB"/>
        </w:rPr>
        <w:t>2048</w:t>
      </w:r>
    </w:p>
    <w:p w14:paraId="52E1C6FE" w14:textId="1D6EFE70" w:rsidR="00B97B21" w:rsidRPr="009E5951" w:rsidRDefault="00B97B21" w:rsidP="00561131">
      <w:pPr>
        <w:pStyle w:val="NoSpacing"/>
        <w:rPr>
          <w:rFonts w:cstheme="minorHAnsi"/>
          <w:noProof/>
          <w:lang w:val="en-GB"/>
        </w:rPr>
      </w:pPr>
      <w:r w:rsidRPr="009E5951">
        <w:rPr>
          <w:rFonts w:cstheme="minorHAnsi"/>
          <w:noProof/>
          <w:lang w:val="en-GB"/>
        </w:rPr>
        <w:t>}, {</w:t>
      </w:r>
    </w:p>
    <w:p w14:paraId="3A9BE4B3" w14:textId="4623D9D7" w:rsidR="00B97B21" w:rsidRPr="009E5951" w:rsidRDefault="00B97B21" w:rsidP="00561131">
      <w:pPr>
        <w:pStyle w:val="NoSpacing"/>
        <w:rPr>
          <w:rFonts w:cstheme="minorHAnsi"/>
          <w:noProof/>
          <w:lang w:val="en-GB"/>
        </w:rPr>
      </w:pPr>
      <w:r w:rsidRPr="009E5951">
        <w:rPr>
          <w:rFonts w:cstheme="minorHAnsi"/>
          <w:noProof/>
          <w:color w:val="7F0054"/>
          <w:lang w:val="en-GB"/>
        </w:rPr>
        <w:t>"choice"</w:t>
      </w:r>
      <w:r w:rsidRPr="009E5951">
        <w:rPr>
          <w:rFonts w:cstheme="minorHAnsi"/>
          <w:noProof/>
          <w:lang w:val="en-GB"/>
        </w:rPr>
        <w:t xml:space="preserve">: </w:t>
      </w:r>
      <w:r w:rsidRPr="009E5951">
        <w:rPr>
          <w:rFonts w:cstheme="minorHAnsi"/>
          <w:noProof/>
          <w:color w:val="6699FF"/>
          <w:lang w:val="en-GB"/>
        </w:rPr>
        <w:t>"Python"</w:t>
      </w:r>
      <w:r w:rsidRPr="009E5951">
        <w:rPr>
          <w:rFonts w:cstheme="minorHAnsi"/>
          <w:noProof/>
          <w:lang w:val="en-GB"/>
        </w:rPr>
        <w:t>,</w:t>
      </w:r>
    </w:p>
    <w:p w14:paraId="09A18C7C" w14:textId="6868EE0F" w:rsidR="00B97B21" w:rsidRPr="009E5951" w:rsidRDefault="00B97B21" w:rsidP="00561131">
      <w:pPr>
        <w:pStyle w:val="NoSpacing"/>
        <w:rPr>
          <w:rFonts w:cstheme="minorHAnsi"/>
          <w:noProof/>
          <w:lang w:val="en-GB"/>
        </w:rPr>
      </w:pPr>
      <w:r w:rsidRPr="009E5951">
        <w:rPr>
          <w:rFonts w:cstheme="minorHAnsi"/>
          <w:noProof/>
          <w:color w:val="7F0054"/>
          <w:lang w:val="en-GB"/>
        </w:rPr>
        <w:t>"votes"</w:t>
      </w:r>
      <w:r w:rsidRPr="009E5951">
        <w:rPr>
          <w:rFonts w:cstheme="minorHAnsi"/>
          <w:noProof/>
          <w:lang w:val="en-GB"/>
        </w:rPr>
        <w:t>:</w:t>
      </w:r>
      <w:r w:rsidRPr="009E5951">
        <w:rPr>
          <w:rFonts w:cstheme="minorHAnsi"/>
          <w:noProof/>
          <w:color w:val="F79646" w:themeColor="accent6"/>
          <w:lang w:val="en-GB"/>
        </w:rPr>
        <w:t>1024</w:t>
      </w:r>
    </w:p>
    <w:p w14:paraId="15972247" w14:textId="1C81B74D" w:rsidR="00B97B21" w:rsidRPr="009E5951" w:rsidRDefault="00B97B21" w:rsidP="00561131">
      <w:pPr>
        <w:pStyle w:val="NoSpacing"/>
        <w:rPr>
          <w:rFonts w:cstheme="minorHAnsi"/>
          <w:noProof/>
          <w:lang w:val="en-GB"/>
        </w:rPr>
      </w:pPr>
      <w:r w:rsidRPr="009E5951">
        <w:rPr>
          <w:rFonts w:cstheme="minorHAnsi"/>
          <w:noProof/>
          <w:lang w:val="en-GB"/>
        </w:rPr>
        <w:t>}, {</w:t>
      </w:r>
    </w:p>
    <w:p w14:paraId="620ABE3B" w14:textId="3761D67F" w:rsidR="00B97B21" w:rsidRPr="009E5951" w:rsidRDefault="00B97B21" w:rsidP="00561131">
      <w:pPr>
        <w:pStyle w:val="NoSpacing"/>
        <w:rPr>
          <w:rFonts w:cstheme="minorHAnsi"/>
          <w:noProof/>
          <w:lang w:val="en-GB"/>
        </w:rPr>
      </w:pPr>
      <w:r w:rsidRPr="009E5951">
        <w:rPr>
          <w:rFonts w:cstheme="minorHAnsi"/>
          <w:noProof/>
          <w:color w:val="7F0054"/>
          <w:lang w:val="en-GB"/>
        </w:rPr>
        <w:t>"choice"</w:t>
      </w:r>
      <w:r w:rsidRPr="009E5951">
        <w:rPr>
          <w:rFonts w:cstheme="minorHAnsi"/>
          <w:noProof/>
          <w:lang w:val="en-GB"/>
        </w:rPr>
        <w:t xml:space="preserve">: </w:t>
      </w:r>
      <w:r w:rsidRPr="009E5951">
        <w:rPr>
          <w:rFonts w:cstheme="minorHAnsi"/>
          <w:noProof/>
          <w:color w:val="6699FF"/>
          <w:lang w:val="en-GB"/>
        </w:rPr>
        <w:t>"Objective-C"</w:t>
      </w:r>
      <w:r w:rsidRPr="009E5951">
        <w:rPr>
          <w:rFonts w:cstheme="minorHAnsi"/>
          <w:noProof/>
          <w:lang w:val="en-GB"/>
        </w:rPr>
        <w:t>,</w:t>
      </w:r>
    </w:p>
    <w:p w14:paraId="5130BF5D" w14:textId="3F6E9197" w:rsidR="00B97B21" w:rsidRPr="009E5951" w:rsidRDefault="00B97B21" w:rsidP="00561131">
      <w:pPr>
        <w:pStyle w:val="NoSpacing"/>
        <w:rPr>
          <w:rFonts w:cstheme="minorHAnsi"/>
          <w:noProof/>
          <w:lang w:val="en-GB"/>
        </w:rPr>
      </w:pPr>
      <w:r w:rsidRPr="009E5951">
        <w:rPr>
          <w:rFonts w:cstheme="minorHAnsi"/>
          <w:noProof/>
          <w:color w:val="7F0054"/>
          <w:lang w:val="en-GB"/>
        </w:rPr>
        <w:t>"votes"</w:t>
      </w:r>
      <w:r w:rsidRPr="009E5951">
        <w:rPr>
          <w:rFonts w:cstheme="minorHAnsi"/>
          <w:noProof/>
          <w:lang w:val="en-GB"/>
        </w:rPr>
        <w:t xml:space="preserve">: </w:t>
      </w:r>
      <w:r w:rsidRPr="009E5951">
        <w:rPr>
          <w:rFonts w:cstheme="minorHAnsi"/>
          <w:noProof/>
          <w:color w:val="F79646" w:themeColor="accent6"/>
          <w:lang w:val="en-GB"/>
        </w:rPr>
        <w:t>512</w:t>
      </w:r>
    </w:p>
    <w:p w14:paraId="562A3C22" w14:textId="0FD42453" w:rsidR="00B97B21" w:rsidRPr="009E5951" w:rsidRDefault="00B97B21" w:rsidP="00561131">
      <w:pPr>
        <w:pStyle w:val="NoSpacing"/>
        <w:rPr>
          <w:rFonts w:cstheme="minorHAnsi"/>
          <w:noProof/>
          <w:lang w:val="en-GB"/>
        </w:rPr>
      </w:pPr>
      <w:r w:rsidRPr="009E5951">
        <w:rPr>
          <w:rFonts w:cstheme="minorHAnsi"/>
          <w:noProof/>
          <w:lang w:val="en-GB"/>
        </w:rPr>
        <w:t>}, {</w:t>
      </w:r>
    </w:p>
    <w:p w14:paraId="2D51CD07" w14:textId="58824F28" w:rsidR="00B97B21" w:rsidRPr="009E5951" w:rsidRDefault="00B97B21" w:rsidP="00561131">
      <w:pPr>
        <w:pStyle w:val="NoSpacing"/>
        <w:rPr>
          <w:rFonts w:cstheme="minorHAnsi"/>
          <w:noProof/>
          <w:lang w:val="en-GB"/>
        </w:rPr>
      </w:pPr>
      <w:r w:rsidRPr="009E5951">
        <w:rPr>
          <w:rFonts w:cstheme="minorHAnsi"/>
          <w:noProof/>
          <w:color w:val="7F0054"/>
          <w:lang w:val="en-GB"/>
        </w:rPr>
        <w:t>"choice"</w:t>
      </w:r>
      <w:r w:rsidRPr="009E5951">
        <w:rPr>
          <w:rFonts w:cstheme="minorHAnsi"/>
          <w:noProof/>
          <w:lang w:val="en-GB"/>
        </w:rPr>
        <w:t xml:space="preserve">: </w:t>
      </w:r>
      <w:r w:rsidRPr="009E5951">
        <w:rPr>
          <w:rFonts w:cstheme="minorHAnsi"/>
          <w:noProof/>
          <w:color w:val="6699FF"/>
          <w:lang w:val="en-GB"/>
        </w:rPr>
        <w:t>"Ruby"</w:t>
      </w:r>
      <w:r w:rsidRPr="009E5951">
        <w:rPr>
          <w:rFonts w:cstheme="minorHAnsi"/>
          <w:noProof/>
          <w:lang w:val="en-GB"/>
        </w:rPr>
        <w:t>,</w:t>
      </w:r>
    </w:p>
    <w:p w14:paraId="363355DE" w14:textId="1A23848E" w:rsidR="00B97B21" w:rsidRPr="009E5951" w:rsidRDefault="00B97B21" w:rsidP="00561131">
      <w:pPr>
        <w:pStyle w:val="NoSpacing"/>
        <w:rPr>
          <w:rFonts w:cstheme="minorHAnsi"/>
          <w:noProof/>
          <w:lang w:val="en-GB"/>
        </w:rPr>
      </w:pPr>
      <w:r w:rsidRPr="009E5951">
        <w:rPr>
          <w:rFonts w:cstheme="minorHAnsi"/>
          <w:noProof/>
          <w:color w:val="7F0054"/>
          <w:lang w:val="en-GB"/>
        </w:rPr>
        <w:t>"votes"</w:t>
      </w:r>
      <w:r w:rsidRPr="009E5951">
        <w:rPr>
          <w:rFonts w:cstheme="minorHAnsi"/>
          <w:noProof/>
          <w:lang w:val="en-GB"/>
        </w:rPr>
        <w:t xml:space="preserve">: </w:t>
      </w:r>
      <w:r w:rsidRPr="009E5951">
        <w:rPr>
          <w:rFonts w:cstheme="minorHAnsi"/>
          <w:noProof/>
          <w:color w:val="F79646" w:themeColor="accent6"/>
          <w:lang w:val="en-GB"/>
        </w:rPr>
        <w:t>256</w:t>
      </w:r>
    </w:p>
    <w:p w14:paraId="6A71F4B2" w14:textId="5FA0F8F3" w:rsidR="00B97B21" w:rsidRPr="009E5951" w:rsidRDefault="00B97B21" w:rsidP="00561131">
      <w:pPr>
        <w:pStyle w:val="NoSpacing"/>
        <w:rPr>
          <w:rFonts w:cstheme="minorHAnsi"/>
          <w:noProof/>
          <w:lang w:val="en-GB"/>
        </w:rPr>
      </w:pPr>
      <w:r w:rsidRPr="009E5951">
        <w:rPr>
          <w:rFonts w:cstheme="minorHAnsi"/>
          <w:noProof/>
          <w:lang w:val="en-GB"/>
        </w:rPr>
        <w:t>}</w:t>
      </w:r>
    </w:p>
    <w:p w14:paraId="30C542B5" w14:textId="3D7B796A" w:rsidR="00B97B21" w:rsidRPr="009E5951" w:rsidRDefault="00B97B21" w:rsidP="00561131">
      <w:pPr>
        <w:pStyle w:val="NoSpacing"/>
        <w:rPr>
          <w:rFonts w:cstheme="minorHAnsi"/>
          <w:noProof/>
          <w:lang w:val="en-GB"/>
        </w:rPr>
      </w:pPr>
      <w:r w:rsidRPr="009E5951">
        <w:rPr>
          <w:rFonts w:cstheme="minorHAnsi"/>
          <w:noProof/>
          <w:lang w:val="en-GB"/>
        </w:rPr>
        <w:t>]</w:t>
      </w:r>
    </w:p>
    <w:p w14:paraId="5AAB82BB" w14:textId="44EDAA01" w:rsidR="004254FB" w:rsidRPr="009E5951" w:rsidRDefault="00B97B21" w:rsidP="00561131">
      <w:pPr>
        <w:pStyle w:val="NoSpacing"/>
        <w:rPr>
          <w:rFonts w:cstheme="minorHAnsi"/>
          <w:noProof/>
          <w:lang w:val="en-GB"/>
        </w:rPr>
      </w:pPr>
      <w:r w:rsidRPr="009E5951">
        <w:rPr>
          <w:rFonts w:cstheme="minorHAnsi"/>
          <w:noProof/>
          <w:lang w:val="en-GB"/>
        </w:rPr>
        <w:t>}</w:t>
      </w:r>
    </w:p>
    <w:p w14:paraId="74008095" w14:textId="2879908F" w:rsidR="004254FB" w:rsidRPr="009E5951" w:rsidRDefault="004254FB" w:rsidP="00A84E31">
      <w:pPr>
        <w:pStyle w:val="ListParagraph"/>
        <w:numPr>
          <w:ilvl w:val="1"/>
          <w:numId w:val="7"/>
        </w:numPr>
        <w:rPr>
          <w:rFonts w:cstheme="minorHAnsi"/>
          <w:noProof/>
          <w:lang w:val="en-GB"/>
        </w:rPr>
      </w:pPr>
      <w:r w:rsidRPr="009E5951">
        <w:rPr>
          <w:rFonts w:cstheme="minorHAnsi"/>
          <w:noProof/>
          <w:lang w:val="en-GB"/>
        </w:rPr>
        <w:t>To:</w:t>
      </w:r>
    </w:p>
    <w:p w14:paraId="6EFA5894" w14:textId="6C9FC1AD" w:rsidR="004254FB" w:rsidRPr="009E5951" w:rsidRDefault="004254FB" w:rsidP="00561131">
      <w:pPr>
        <w:pStyle w:val="NoSpacing"/>
        <w:rPr>
          <w:rFonts w:cstheme="minorHAnsi"/>
          <w:noProof/>
          <w:lang w:val="en-GB"/>
        </w:rPr>
      </w:pPr>
      <w:r w:rsidRPr="009E5951">
        <w:rPr>
          <w:rFonts w:cstheme="minorHAnsi"/>
          <w:noProof/>
          <w:lang w:val="en-GB"/>
        </w:rPr>
        <w:t>{</w:t>
      </w:r>
    </w:p>
    <w:p w14:paraId="15251629" w14:textId="47D5F778" w:rsidR="004254FB" w:rsidRPr="009E5951" w:rsidRDefault="004254FB" w:rsidP="00561131">
      <w:pPr>
        <w:pStyle w:val="NoSpacing"/>
        <w:rPr>
          <w:rFonts w:cstheme="minorHAnsi"/>
          <w:noProof/>
          <w:lang w:val="en-GB"/>
        </w:rPr>
      </w:pPr>
      <w:r w:rsidRPr="009E5951">
        <w:rPr>
          <w:rFonts w:cstheme="minorHAnsi"/>
          <w:noProof/>
          <w:color w:val="7F0054"/>
          <w:lang w:val="en-GB"/>
        </w:rPr>
        <w:t>"accountNr"</w:t>
      </w:r>
      <w:r w:rsidRPr="009E5951">
        <w:rPr>
          <w:rFonts w:cstheme="minorHAnsi"/>
          <w:noProof/>
          <w:lang w:val="en-GB"/>
        </w:rPr>
        <w:t xml:space="preserve"> : </w:t>
      </w:r>
      <w:r w:rsidRPr="009E5951">
        <w:rPr>
          <w:rFonts w:cstheme="minorHAnsi"/>
          <w:noProof/>
          <w:color w:val="6699FF"/>
          <w:lang w:val="en-GB"/>
        </w:rPr>
        <w:t>"12345678"</w:t>
      </w:r>
      <w:r w:rsidRPr="009E5951">
        <w:rPr>
          <w:rFonts w:cstheme="minorHAnsi"/>
          <w:noProof/>
          <w:lang w:val="en-GB"/>
        </w:rPr>
        <w:t>,</w:t>
      </w:r>
    </w:p>
    <w:p w14:paraId="4ACFE80E" w14:textId="7683868A" w:rsidR="004254FB" w:rsidRPr="009E5951" w:rsidRDefault="004254FB" w:rsidP="00561131">
      <w:pPr>
        <w:pStyle w:val="NoSpacing"/>
        <w:rPr>
          <w:rFonts w:cstheme="minorHAnsi"/>
          <w:noProof/>
          <w:lang w:val="en-GB"/>
        </w:rPr>
      </w:pPr>
      <w:r w:rsidRPr="009E5951">
        <w:rPr>
          <w:rFonts w:cstheme="minorHAnsi"/>
          <w:noProof/>
          <w:color w:val="7F0054"/>
          <w:lang w:val="en-GB"/>
        </w:rPr>
        <w:t>"bankName"</w:t>
      </w:r>
      <w:r w:rsidRPr="009E5951">
        <w:rPr>
          <w:rFonts w:cstheme="minorHAnsi"/>
          <w:noProof/>
          <w:lang w:val="en-GB"/>
        </w:rPr>
        <w:t xml:space="preserve"> : </w:t>
      </w:r>
      <w:r w:rsidRPr="009E5951">
        <w:rPr>
          <w:rFonts w:cstheme="minorHAnsi"/>
          <w:noProof/>
          <w:color w:val="6699FF"/>
          <w:lang w:val="en-GB"/>
        </w:rPr>
        <w:t>"Allied Irish Banks plc."</w:t>
      </w:r>
      <w:r w:rsidRPr="009E5951">
        <w:rPr>
          <w:rFonts w:cstheme="minorHAnsi"/>
          <w:noProof/>
          <w:lang w:val="en-GB"/>
        </w:rPr>
        <w:t>,</w:t>
      </w:r>
    </w:p>
    <w:p w14:paraId="25062DAA" w14:textId="2ECD5512" w:rsidR="004254FB" w:rsidRPr="009E5951" w:rsidRDefault="004254FB" w:rsidP="00561131">
      <w:pPr>
        <w:pStyle w:val="NoSpacing"/>
        <w:rPr>
          <w:rFonts w:cstheme="minorHAnsi"/>
          <w:noProof/>
          <w:lang w:val="en-GB"/>
        </w:rPr>
      </w:pPr>
      <w:r w:rsidRPr="009E5951">
        <w:rPr>
          <w:rFonts w:cstheme="minorHAnsi"/>
          <w:noProof/>
          <w:color w:val="7F0054"/>
          <w:lang w:val="en-GB"/>
        </w:rPr>
        <w:t>"branch"</w:t>
      </w:r>
      <w:r w:rsidRPr="009E5951">
        <w:rPr>
          <w:rFonts w:cstheme="minorHAnsi"/>
          <w:noProof/>
          <w:lang w:val="en-GB"/>
        </w:rPr>
        <w:t xml:space="preserve"> : </w:t>
      </w:r>
      <w:r w:rsidRPr="009E5951">
        <w:rPr>
          <w:rFonts w:cstheme="minorHAnsi"/>
          <w:noProof/>
          <w:color w:val="6699FF"/>
          <w:lang w:val="en-GB"/>
        </w:rPr>
        <w:t>"Artane Roundabout, Dublin 5"</w:t>
      </w:r>
      <w:r w:rsidRPr="009E5951">
        <w:rPr>
          <w:rFonts w:cstheme="minorHAnsi"/>
          <w:noProof/>
          <w:lang w:val="en-GB"/>
        </w:rPr>
        <w:t>,</w:t>
      </w:r>
    </w:p>
    <w:p w14:paraId="79129EA8" w14:textId="16454D9D" w:rsidR="004254FB" w:rsidRPr="009E5951" w:rsidRDefault="004254FB" w:rsidP="00561131">
      <w:pPr>
        <w:pStyle w:val="NoSpacing"/>
        <w:rPr>
          <w:rFonts w:cstheme="minorHAnsi"/>
          <w:noProof/>
          <w:lang w:val="en-GB"/>
        </w:rPr>
      </w:pPr>
      <w:r w:rsidRPr="009E5951">
        <w:rPr>
          <w:rFonts w:cstheme="minorHAnsi"/>
          <w:noProof/>
          <w:color w:val="7F0054"/>
          <w:lang w:val="en-GB"/>
        </w:rPr>
        <w:t>"custFirstName"</w:t>
      </w:r>
      <w:r w:rsidRPr="009E5951">
        <w:rPr>
          <w:rFonts w:cstheme="minorHAnsi"/>
          <w:noProof/>
          <w:lang w:val="en-GB"/>
        </w:rPr>
        <w:t xml:space="preserve"> : </w:t>
      </w:r>
      <w:r w:rsidRPr="009E5951">
        <w:rPr>
          <w:rFonts w:cstheme="minorHAnsi"/>
          <w:noProof/>
          <w:color w:val="6699FF"/>
          <w:lang w:val="en-GB"/>
        </w:rPr>
        <w:t>"YourFirstName"</w:t>
      </w:r>
      <w:r w:rsidRPr="009E5951">
        <w:rPr>
          <w:rFonts w:cstheme="minorHAnsi"/>
          <w:noProof/>
          <w:lang w:val="en-GB"/>
        </w:rPr>
        <w:t>,</w:t>
      </w:r>
    </w:p>
    <w:p w14:paraId="5A5D934F" w14:textId="7BBF2ABE" w:rsidR="004254FB" w:rsidRPr="009E5951" w:rsidRDefault="004254FB" w:rsidP="00561131">
      <w:pPr>
        <w:pStyle w:val="NoSpacing"/>
        <w:rPr>
          <w:rFonts w:cstheme="minorHAnsi"/>
          <w:noProof/>
          <w:lang w:val="en-GB"/>
        </w:rPr>
      </w:pPr>
      <w:r w:rsidRPr="009E5951">
        <w:rPr>
          <w:rFonts w:cstheme="minorHAnsi"/>
          <w:noProof/>
          <w:color w:val="7F0054"/>
          <w:lang w:val="en-GB"/>
        </w:rPr>
        <w:t>"custLastName"</w:t>
      </w:r>
      <w:r w:rsidRPr="009E5951">
        <w:rPr>
          <w:rFonts w:cstheme="minorHAnsi"/>
          <w:noProof/>
          <w:lang w:val="en-GB"/>
        </w:rPr>
        <w:t xml:space="preserve"> : </w:t>
      </w:r>
      <w:r w:rsidRPr="009E5951">
        <w:rPr>
          <w:rFonts w:cstheme="minorHAnsi"/>
          <w:noProof/>
          <w:color w:val="6699FF"/>
          <w:lang w:val="en-GB"/>
        </w:rPr>
        <w:t>"YourLastName"</w:t>
      </w:r>
      <w:r w:rsidRPr="009E5951">
        <w:rPr>
          <w:rFonts w:cstheme="minorHAnsi"/>
          <w:noProof/>
          <w:lang w:val="en-GB"/>
        </w:rPr>
        <w:t>,</w:t>
      </w:r>
    </w:p>
    <w:p w14:paraId="52E91657" w14:textId="6FD7A964" w:rsidR="004254FB" w:rsidRPr="009E5951" w:rsidRDefault="004254FB" w:rsidP="00561131">
      <w:pPr>
        <w:pStyle w:val="NoSpacing"/>
        <w:rPr>
          <w:rFonts w:cstheme="minorHAnsi"/>
          <w:noProof/>
          <w:lang w:val="en-GB"/>
        </w:rPr>
      </w:pPr>
      <w:r w:rsidRPr="009E5951">
        <w:rPr>
          <w:rFonts w:cstheme="minorHAnsi"/>
          <w:noProof/>
          <w:color w:val="7F0054"/>
          <w:lang w:val="en-GB"/>
        </w:rPr>
        <w:t>"custEmail"</w:t>
      </w:r>
      <w:r w:rsidRPr="009E5951">
        <w:rPr>
          <w:rFonts w:cstheme="minorHAnsi"/>
          <w:noProof/>
          <w:lang w:val="en-GB"/>
        </w:rPr>
        <w:t xml:space="preserve"> : </w:t>
      </w:r>
      <w:r w:rsidRPr="009E5951">
        <w:rPr>
          <w:rFonts w:cstheme="minorHAnsi"/>
          <w:noProof/>
          <w:color w:val="6699FF"/>
          <w:lang w:val="en-GB"/>
        </w:rPr>
        <w:t>"YourEmailAddress"</w:t>
      </w:r>
      <w:r w:rsidRPr="009E5951">
        <w:rPr>
          <w:rFonts w:cstheme="minorHAnsi"/>
          <w:noProof/>
          <w:lang w:val="en-GB"/>
        </w:rPr>
        <w:t>,</w:t>
      </w:r>
    </w:p>
    <w:p w14:paraId="530ADCDF" w14:textId="3F8A5099" w:rsidR="004254FB" w:rsidRPr="009E5951" w:rsidRDefault="004254FB" w:rsidP="00561131">
      <w:pPr>
        <w:pStyle w:val="NoSpacing"/>
        <w:rPr>
          <w:rFonts w:cstheme="minorHAnsi"/>
          <w:noProof/>
          <w:lang w:val="en-GB"/>
        </w:rPr>
      </w:pPr>
      <w:r w:rsidRPr="009E5951">
        <w:rPr>
          <w:rFonts w:cstheme="minorHAnsi"/>
          <w:noProof/>
          <w:color w:val="7F0054"/>
          <w:lang w:val="en-GB"/>
        </w:rPr>
        <w:t>"balance"</w:t>
      </w:r>
      <w:r w:rsidRPr="009E5951">
        <w:rPr>
          <w:rFonts w:cstheme="minorHAnsi"/>
          <w:noProof/>
          <w:lang w:val="en-GB"/>
        </w:rPr>
        <w:t xml:space="preserve"> : </w:t>
      </w:r>
      <w:r w:rsidRPr="009E5951">
        <w:rPr>
          <w:rFonts w:cstheme="minorHAnsi"/>
          <w:noProof/>
          <w:color w:val="F79646" w:themeColor="accent6"/>
          <w:lang w:val="en-GB"/>
        </w:rPr>
        <w:t>23000</w:t>
      </w:r>
      <w:r w:rsidRPr="009E5951">
        <w:rPr>
          <w:rFonts w:cstheme="minorHAnsi"/>
          <w:noProof/>
          <w:lang w:val="en-GB"/>
        </w:rPr>
        <w:t>,</w:t>
      </w:r>
    </w:p>
    <w:p w14:paraId="62C84BF9" w14:textId="3842CD62" w:rsidR="004254FB" w:rsidRPr="009E5951" w:rsidRDefault="004254FB" w:rsidP="00561131">
      <w:pPr>
        <w:pStyle w:val="NoSpacing"/>
        <w:rPr>
          <w:rFonts w:cstheme="minorHAnsi"/>
          <w:noProof/>
          <w:lang w:val="en-GB"/>
        </w:rPr>
      </w:pPr>
      <w:r w:rsidRPr="009E5951">
        <w:rPr>
          <w:rFonts w:cstheme="minorHAnsi"/>
          <w:noProof/>
          <w:color w:val="7F0054"/>
          <w:lang w:val="en-GB"/>
        </w:rPr>
        <w:t>"dateLastTransaction"</w:t>
      </w:r>
      <w:r w:rsidRPr="009E5951">
        <w:rPr>
          <w:rFonts w:cstheme="minorHAnsi"/>
          <w:noProof/>
          <w:lang w:val="en-GB"/>
        </w:rPr>
        <w:t xml:space="preserve">: </w:t>
      </w:r>
      <w:r w:rsidRPr="009E5951">
        <w:rPr>
          <w:rFonts w:cstheme="minorHAnsi"/>
          <w:noProof/>
          <w:color w:val="6699FF"/>
          <w:lang w:val="en-GB"/>
        </w:rPr>
        <w:t>"31st Oct. 2017"</w:t>
      </w:r>
    </w:p>
    <w:p w14:paraId="54BAC8A1" w14:textId="75CDED3C" w:rsidR="00425AFA" w:rsidRPr="009E5951" w:rsidRDefault="004254FB" w:rsidP="00561131">
      <w:pPr>
        <w:pStyle w:val="NoSpacing"/>
        <w:rPr>
          <w:rFonts w:cstheme="minorHAnsi"/>
          <w:noProof/>
          <w:lang w:val="en-GB"/>
        </w:rPr>
      </w:pPr>
      <w:r w:rsidRPr="009E5951">
        <w:rPr>
          <w:rFonts w:cstheme="minorHAnsi"/>
          <w:noProof/>
          <w:lang w:val="en-GB"/>
        </w:rPr>
        <w:t>}</w:t>
      </w:r>
    </w:p>
    <w:p w14:paraId="211A4693" w14:textId="7812FF52" w:rsidR="00E36E8B" w:rsidRPr="009E5951" w:rsidRDefault="00B97B21" w:rsidP="00561131">
      <w:pPr>
        <w:rPr>
          <w:rFonts w:cstheme="minorHAnsi"/>
          <w:lang w:val="en-GB"/>
        </w:rPr>
      </w:pPr>
      <w:r w:rsidRPr="009E5951">
        <w:rPr>
          <w:rFonts w:cstheme="minorHAnsi"/>
          <w:lang w:val="en-GB"/>
        </w:rPr>
        <w:t xml:space="preserve">You may copy and paste this section but don’t forget to update the </w:t>
      </w:r>
      <w:proofErr w:type="spellStart"/>
      <w:r w:rsidRPr="009E5951">
        <w:rPr>
          <w:rFonts w:cstheme="minorHAnsi"/>
          <w:lang w:val="en-GB"/>
        </w:rPr>
        <w:t>custFirstName</w:t>
      </w:r>
      <w:proofErr w:type="spellEnd"/>
      <w:r w:rsidRPr="009E5951">
        <w:rPr>
          <w:rFonts w:cstheme="minorHAnsi"/>
          <w:lang w:val="en-GB"/>
        </w:rPr>
        <w:t xml:space="preserve">, </w:t>
      </w:r>
      <w:proofErr w:type="spellStart"/>
      <w:r w:rsidRPr="009E5951">
        <w:rPr>
          <w:rFonts w:cstheme="minorHAnsi"/>
          <w:lang w:val="en-GB"/>
        </w:rPr>
        <w:t>custLastName</w:t>
      </w:r>
      <w:proofErr w:type="spellEnd"/>
      <w:r w:rsidRPr="009E5951">
        <w:rPr>
          <w:rFonts w:cstheme="minorHAnsi"/>
          <w:lang w:val="en-GB"/>
        </w:rPr>
        <w:t xml:space="preserve">, and </w:t>
      </w:r>
      <w:proofErr w:type="spellStart"/>
      <w:r w:rsidRPr="009E5951">
        <w:rPr>
          <w:rFonts w:cstheme="minorHAnsi"/>
          <w:lang w:val="en-GB"/>
        </w:rPr>
        <w:t>custEmail</w:t>
      </w:r>
      <w:proofErr w:type="spellEnd"/>
      <w:r w:rsidRPr="009E5951">
        <w:rPr>
          <w:rFonts w:cstheme="minorHAnsi"/>
          <w:lang w:val="en-GB"/>
        </w:rPr>
        <w:t xml:space="preserve"> values with your information.</w:t>
      </w:r>
    </w:p>
    <w:p w14:paraId="6D3BD890" w14:textId="5B9BF0F8" w:rsidR="00696CC7" w:rsidRPr="009E5951" w:rsidRDefault="00696CC7" w:rsidP="00A84E31">
      <w:pPr>
        <w:pStyle w:val="ListParagraph"/>
        <w:numPr>
          <w:ilvl w:val="0"/>
          <w:numId w:val="7"/>
        </w:numPr>
        <w:rPr>
          <w:rFonts w:cstheme="minorHAnsi"/>
          <w:lang w:val="en-GB"/>
        </w:rPr>
      </w:pPr>
      <w:r w:rsidRPr="009E5951">
        <w:rPr>
          <w:rFonts w:cstheme="minorHAnsi"/>
          <w:lang w:val="en-GB"/>
        </w:rPr>
        <w:t>Delete the remaining Resource and Response sections.</w:t>
      </w:r>
      <w:r w:rsidR="00492BC1" w:rsidRPr="009E5951">
        <w:rPr>
          <w:rFonts w:cstheme="minorHAnsi"/>
          <w:lang w:val="en-GB"/>
        </w:rPr>
        <w:t xml:space="preserve"> Your API code and documentation should look as follows, without any Warnings or Errors</w:t>
      </w:r>
      <w:r w:rsidR="00587A5B" w:rsidRPr="009E5951">
        <w:rPr>
          <w:rFonts w:cstheme="minorHAnsi"/>
          <w:lang w:val="en-GB"/>
        </w:rPr>
        <w:t xml:space="preserve"> from the validator</w:t>
      </w:r>
    </w:p>
    <w:p w14:paraId="36B39DC2" w14:textId="0062A669" w:rsidR="00492BC1" w:rsidRPr="009E5951" w:rsidRDefault="001C5CB5" w:rsidP="00561131">
      <w:pPr>
        <w:rPr>
          <w:rFonts w:cstheme="minorHAnsi"/>
          <w:lang w:val="en-GB"/>
        </w:rPr>
      </w:pPr>
      <w:r w:rsidRPr="009E5951">
        <w:rPr>
          <w:rFonts w:cstheme="minorHAnsi"/>
          <w:noProof/>
          <w:lang w:val="en-GB" w:eastAsia="en-GB"/>
        </w:rPr>
        <w:lastRenderedPageBreak/>
        <w:drawing>
          <wp:inline distT="0" distB="0" distL="0" distR="0" wp14:anchorId="75CF9A61" wp14:editId="3A00C005">
            <wp:extent cx="5111487" cy="2442955"/>
            <wp:effectExtent l="0" t="0" r="0" b="0"/>
            <wp:docPr id="17" name="Picture 17" descr="/var/folders/3c/n2d_jp3x4nn9p8vdr15jsxsh0000gn/T/DIS_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c/n2d_jp3x4nn9p8vdr15jsxsh0000gn/T/DIS_37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19857" cy="2446955"/>
                    </a:xfrm>
                    <a:prstGeom prst="rect">
                      <a:avLst/>
                    </a:prstGeom>
                    <a:noFill/>
                    <a:ln>
                      <a:noFill/>
                    </a:ln>
                  </pic:spPr>
                </pic:pic>
              </a:graphicData>
            </a:graphic>
          </wp:inline>
        </w:drawing>
      </w:r>
    </w:p>
    <w:p w14:paraId="16A4821F" w14:textId="3486CD83" w:rsidR="008502DD" w:rsidRPr="009E5951" w:rsidRDefault="008502DD" w:rsidP="00561131">
      <w:pPr>
        <w:rPr>
          <w:rFonts w:cstheme="minorHAnsi"/>
          <w:lang w:val="en-GB"/>
        </w:rPr>
      </w:pPr>
      <w:r w:rsidRPr="009E5951">
        <w:rPr>
          <w:rFonts w:cstheme="minorHAnsi"/>
          <w:noProof/>
          <w:lang w:val="en-GB" w:eastAsia="en-GB"/>
        </w:rPr>
        <w:drawing>
          <wp:anchor distT="0" distB="0" distL="114300" distR="114300" simplePos="0" relativeHeight="251628032" behindDoc="0" locked="0" layoutInCell="1" allowOverlap="1" wp14:anchorId="1EE931D3" wp14:editId="4129BD69">
            <wp:simplePos x="0" y="0"/>
            <wp:positionH relativeFrom="column">
              <wp:posOffset>3906520</wp:posOffset>
            </wp:positionH>
            <wp:positionV relativeFrom="paragraph">
              <wp:posOffset>226060</wp:posOffset>
            </wp:positionV>
            <wp:extent cx="2245360" cy="349250"/>
            <wp:effectExtent l="0" t="0" r="0" b="6350"/>
            <wp:wrapSquare wrapText="bothSides"/>
            <wp:docPr id="14" name="Picture 14" descr="/var/folders/3c/n2d_jp3x4nn9p8vdr15jsxsh0000gn/T/DIS_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c/n2d_jp3x4nn9p8vdr15jsxsh0000gn/T/DIS_36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5360" cy="34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914A3" w14:textId="65EB3D22" w:rsidR="00F73CBF" w:rsidRPr="009E5951" w:rsidRDefault="004F75A4" w:rsidP="00A84E31">
      <w:pPr>
        <w:pStyle w:val="ListParagraph"/>
        <w:numPr>
          <w:ilvl w:val="0"/>
          <w:numId w:val="7"/>
        </w:numPr>
        <w:rPr>
          <w:rFonts w:cstheme="minorHAnsi"/>
          <w:noProof/>
        </w:rPr>
      </w:pPr>
      <w:r w:rsidRPr="009E5951">
        <w:rPr>
          <w:rFonts w:cstheme="minorHAnsi"/>
          <w:noProof/>
        </w:rPr>
        <w:t>Click on Save</w:t>
      </w:r>
    </w:p>
    <w:p w14:paraId="178CBD90" w14:textId="4F332468" w:rsidR="00115B02" w:rsidRPr="009E5951" w:rsidRDefault="006C68CF" w:rsidP="00561131">
      <w:pPr>
        <w:pStyle w:val="Heading1"/>
        <w:rPr>
          <w:rFonts w:asciiTheme="minorHAnsi" w:hAnsiTheme="minorHAnsi" w:cstheme="minorHAnsi"/>
          <w:sz w:val="22"/>
          <w:szCs w:val="22"/>
        </w:rPr>
      </w:pPr>
      <w:bookmarkStart w:id="25" w:name="_Toc508123893"/>
      <w:r w:rsidRPr="009E5951">
        <w:rPr>
          <w:rFonts w:asciiTheme="minorHAnsi" w:hAnsiTheme="minorHAnsi" w:cstheme="minorHAnsi"/>
          <w:sz w:val="22"/>
          <w:szCs w:val="22"/>
        </w:rPr>
        <w:t>Apiary</w:t>
      </w:r>
      <w:r w:rsidR="00115B02" w:rsidRPr="009E5951">
        <w:rPr>
          <w:rFonts w:asciiTheme="minorHAnsi" w:hAnsiTheme="minorHAnsi" w:cstheme="minorHAnsi"/>
          <w:sz w:val="22"/>
          <w:szCs w:val="22"/>
        </w:rPr>
        <w:t xml:space="preserve"> </w:t>
      </w:r>
      <w:r w:rsidR="00CD6F56" w:rsidRPr="009E5951">
        <w:rPr>
          <w:rFonts w:asciiTheme="minorHAnsi" w:hAnsiTheme="minorHAnsi" w:cstheme="minorHAnsi"/>
          <w:sz w:val="22"/>
          <w:szCs w:val="22"/>
        </w:rPr>
        <w:t xml:space="preserve">Interactive </w:t>
      </w:r>
      <w:r w:rsidR="00115B02" w:rsidRPr="009E5951">
        <w:rPr>
          <w:rFonts w:asciiTheme="minorHAnsi" w:hAnsiTheme="minorHAnsi" w:cstheme="minorHAnsi"/>
          <w:sz w:val="22"/>
          <w:szCs w:val="22"/>
        </w:rPr>
        <w:t>Documentation</w:t>
      </w:r>
      <w:bookmarkEnd w:id="25"/>
    </w:p>
    <w:p w14:paraId="3026F8C1" w14:textId="7D24100A" w:rsidR="00115B02" w:rsidRPr="009E5951" w:rsidRDefault="00115B02" w:rsidP="00561131">
      <w:pPr>
        <w:rPr>
          <w:rFonts w:cstheme="minorHAnsi"/>
        </w:rPr>
      </w:pPr>
      <w:r w:rsidRPr="009E5951">
        <w:rPr>
          <w:rFonts w:cstheme="minorHAnsi"/>
        </w:rPr>
        <w:t xml:space="preserve">As you have seen </w:t>
      </w:r>
      <w:proofErr w:type="gramStart"/>
      <w:r w:rsidRPr="009E5951">
        <w:rPr>
          <w:rFonts w:cstheme="minorHAnsi"/>
        </w:rPr>
        <w:t>the is</w:t>
      </w:r>
      <w:proofErr w:type="gramEnd"/>
      <w:r w:rsidRPr="009E5951">
        <w:rPr>
          <w:rFonts w:cstheme="minorHAnsi"/>
        </w:rPr>
        <w:t xml:space="preserve"> generated automatically </w:t>
      </w:r>
      <w:r w:rsidR="00F92A73" w:rsidRPr="009E5951">
        <w:rPr>
          <w:rFonts w:cstheme="minorHAnsi"/>
        </w:rPr>
        <w:t>as the API is being designed based on the tagging of sections and the provided descriptions</w:t>
      </w:r>
      <w:r w:rsidR="009C664E" w:rsidRPr="009E5951">
        <w:rPr>
          <w:rFonts w:cstheme="minorHAnsi"/>
        </w:rPr>
        <w:t>.</w:t>
      </w:r>
    </w:p>
    <w:p w14:paraId="34153521" w14:textId="1DFAE0AA" w:rsidR="00CD6F56" w:rsidRPr="009E5951" w:rsidRDefault="00CD6F56" w:rsidP="00561131">
      <w:pPr>
        <w:rPr>
          <w:rFonts w:cstheme="minorHAnsi"/>
        </w:rPr>
      </w:pPr>
      <w:r w:rsidRPr="009E5951">
        <w:rPr>
          <w:rFonts w:cstheme="minorHAnsi"/>
        </w:rPr>
        <w:t>The interactive documentation contains two main columns: the human and machine columns. These two columns provide the separation that is important for reading the documentation and actually using tooling to interact with it.</w:t>
      </w:r>
    </w:p>
    <w:p w14:paraId="06E486FA" w14:textId="2FB603AD" w:rsidR="00CD6F56" w:rsidRPr="009E5951" w:rsidRDefault="00961746" w:rsidP="00561131">
      <w:pPr>
        <w:rPr>
          <w:rFonts w:cstheme="minorHAnsi"/>
        </w:rPr>
      </w:pPr>
      <w:r w:rsidRPr="009E5951">
        <w:rPr>
          <w:rFonts w:cstheme="minorHAnsi"/>
        </w:rPr>
        <w:t>The Human C</w:t>
      </w:r>
      <w:r w:rsidR="00CD6F56" w:rsidRPr="009E5951">
        <w:rPr>
          <w:rFonts w:cstheme="minorHAnsi"/>
        </w:rPr>
        <w:t>olumn provides visibility into the long-form description of your API. When you write your API Description, the goal is to write it as you would any other document you mean for other humans to read and consume.</w:t>
      </w:r>
    </w:p>
    <w:p w14:paraId="06EFD6AC" w14:textId="56BED71D" w:rsidR="00961746" w:rsidRPr="009E5951" w:rsidRDefault="00961746" w:rsidP="00561131">
      <w:pPr>
        <w:rPr>
          <w:rFonts w:cstheme="minorHAnsi"/>
        </w:rPr>
      </w:pPr>
      <w:r w:rsidRPr="009E5951">
        <w:rPr>
          <w:rFonts w:cstheme="minorHAnsi"/>
        </w:rPr>
        <w:t>The Machine Column displays the information that clients and servers will be interested in when interacting with your API or Apiary’s mock and debugging servers.</w:t>
      </w:r>
    </w:p>
    <w:p w14:paraId="13A6B2BF" w14:textId="77EAC7A3" w:rsidR="009C664E" w:rsidRPr="009E5951" w:rsidRDefault="009C664E" w:rsidP="00561131">
      <w:pPr>
        <w:pStyle w:val="Heading2"/>
        <w:rPr>
          <w:rFonts w:asciiTheme="minorHAnsi" w:hAnsiTheme="minorHAnsi" w:cstheme="minorHAnsi"/>
          <w:sz w:val="22"/>
          <w:szCs w:val="22"/>
        </w:rPr>
      </w:pPr>
      <w:bookmarkStart w:id="26" w:name="_Toc508123894"/>
      <w:r w:rsidRPr="009E5951">
        <w:rPr>
          <w:rFonts w:asciiTheme="minorHAnsi" w:hAnsiTheme="minorHAnsi" w:cstheme="minorHAnsi"/>
          <w:sz w:val="22"/>
          <w:szCs w:val="22"/>
        </w:rPr>
        <w:t>Update the API design with additional documentation</w:t>
      </w:r>
      <w:bookmarkEnd w:id="26"/>
    </w:p>
    <w:p w14:paraId="41EF300D" w14:textId="7C058F82" w:rsidR="009C664E" w:rsidRPr="009E5951" w:rsidRDefault="009C664E" w:rsidP="00A84E31">
      <w:pPr>
        <w:pStyle w:val="ListParagraph"/>
        <w:numPr>
          <w:ilvl w:val="0"/>
          <w:numId w:val="10"/>
        </w:numPr>
        <w:rPr>
          <w:rFonts w:cstheme="minorHAnsi"/>
          <w:noProof/>
        </w:rPr>
      </w:pPr>
      <w:r w:rsidRPr="009E5951">
        <w:rPr>
          <w:rFonts w:cstheme="minorHAnsi"/>
          <w:noProof/>
        </w:rPr>
        <w:t>Update the API design and add a description for the Get Bank Account resource [</w:t>
      </w:r>
      <w:r w:rsidRPr="009E5951">
        <w:rPr>
          <w:rFonts w:cstheme="minorHAnsi"/>
          <w:noProof/>
          <w:color w:val="0070C0"/>
          <w:lang w:val="en-GB"/>
        </w:rPr>
        <w:t>GET</w:t>
      </w:r>
      <w:r w:rsidRPr="009E5951">
        <w:rPr>
          <w:rFonts w:cstheme="minorHAnsi"/>
          <w:noProof/>
        </w:rPr>
        <w:t>] action</w:t>
      </w:r>
    </w:p>
    <w:p w14:paraId="3D12F113" w14:textId="0BD9D59E" w:rsidR="009C664E" w:rsidRPr="009E5951" w:rsidRDefault="0095274C" w:rsidP="00A84E31">
      <w:pPr>
        <w:pStyle w:val="ListParagraph"/>
        <w:numPr>
          <w:ilvl w:val="0"/>
          <w:numId w:val="10"/>
        </w:numPr>
        <w:rPr>
          <w:rFonts w:cstheme="minorHAnsi"/>
          <w:noProof/>
        </w:rPr>
      </w:pPr>
      <w:r w:rsidRPr="009E5951">
        <w:rPr>
          <w:rFonts w:cstheme="minorHAnsi"/>
          <w:noProof/>
          <w:lang w:val="en-GB" w:eastAsia="en-GB"/>
        </w:rPr>
        <w:drawing>
          <wp:anchor distT="0" distB="0" distL="114300" distR="114300" simplePos="0" relativeHeight="251635200" behindDoc="0" locked="0" layoutInCell="1" allowOverlap="1" wp14:anchorId="13BD85CF" wp14:editId="0294959C">
            <wp:simplePos x="0" y="0"/>
            <wp:positionH relativeFrom="column">
              <wp:posOffset>3208020</wp:posOffset>
            </wp:positionH>
            <wp:positionV relativeFrom="paragraph">
              <wp:posOffset>116840</wp:posOffset>
            </wp:positionV>
            <wp:extent cx="3794125" cy="702310"/>
            <wp:effectExtent l="0" t="0" r="0" b="8890"/>
            <wp:wrapSquare wrapText="bothSides"/>
            <wp:docPr id="15" name="Picture 15" descr="/var/folders/3c/n2d_jp3x4nn9p8vdr15jsxsh0000gn/T/DIS_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3c/n2d_jp3x4nn9p8vdr15jsxsh0000gn/T/DIS_36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94125" cy="7023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4E" w:rsidRPr="009E5951">
        <w:rPr>
          <w:rFonts w:cstheme="minorHAnsi"/>
          <w:noProof/>
        </w:rPr>
        <w:t>Type the following under the [</w:t>
      </w:r>
      <w:r w:rsidR="009C664E" w:rsidRPr="009E5951">
        <w:rPr>
          <w:rFonts w:cstheme="minorHAnsi"/>
          <w:noProof/>
          <w:color w:val="0070C0"/>
          <w:lang w:val="en-GB"/>
        </w:rPr>
        <w:t>GET</w:t>
      </w:r>
      <w:r w:rsidR="009C664E" w:rsidRPr="009E5951">
        <w:rPr>
          <w:rFonts w:cstheme="minorHAnsi"/>
          <w:noProof/>
        </w:rPr>
        <w:t xml:space="preserve"> ] action</w:t>
      </w:r>
    </w:p>
    <w:p w14:paraId="7E414AB5" w14:textId="64BA7396" w:rsidR="009C664E" w:rsidRPr="009E5951" w:rsidRDefault="009C664E" w:rsidP="00A84E31">
      <w:pPr>
        <w:pStyle w:val="ListParagraph"/>
        <w:numPr>
          <w:ilvl w:val="1"/>
          <w:numId w:val="8"/>
        </w:numPr>
        <w:rPr>
          <w:rFonts w:cstheme="minorHAnsi"/>
          <w:noProof/>
        </w:rPr>
      </w:pPr>
      <w:r w:rsidRPr="009E5951">
        <w:rPr>
          <w:rFonts w:cstheme="minorHAnsi"/>
          <w:noProof/>
        </w:rPr>
        <w:t>Get the Bank Account details for your user.</w:t>
      </w:r>
    </w:p>
    <w:p w14:paraId="4A57B5FB" w14:textId="5524B5A8" w:rsidR="009C664E" w:rsidRPr="009E5951" w:rsidRDefault="009C664E" w:rsidP="00A84E31">
      <w:pPr>
        <w:pStyle w:val="ListParagraph"/>
        <w:numPr>
          <w:ilvl w:val="0"/>
          <w:numId w:val="10"/>
        </w:numPr>
        <w:rPr>
          <w:rFonts w:cstheme="minorHAnsi"/>
          <w:noProof/>
        </w:rPr>
      </w:pPr>
      <w:r w:rsidRPr="009E5951">
        <w:rPr>
          <w:rFonts w:cstheme="minorHAnsi"/>
          <w:noProof/>
        </w:rPr>
        <w:t>Preview the updated documentation</w:t>
      </w:r>
    </w:p>
    <w:p w14:paraId="65652883" w14:textId="6AC7AF8F" w:rsidR="00694236" w:rsidRPr="009E5951" w:rsidRDefault="00694236" w:rsidP="00A84E31">
      <w:pPr>
        <w:pStyle w:val="ListParagraph"/>
        <w:numPr>
          <w:ilvl w:val="0"/>
          <w:numId w:val="10"/>
        </w:numPr>
        <w:rPr>
          <w:rFonts w:cstheme="minorHAnsi"/>
          <w:noProof/>
        </w:rPr>
      </w:pPr>
      <w:r w:rsidRPr="009E5951">
        <w:rPr>
          <w:rFonts w:cstheme="minorHAnsi"/>
          <w:noProof/>
        </w:rPr>
        <w:t>Click on Save</w:t>
      </w:r>
    </w:p>
    <w:p w14:paraId="10F29D48" w14:textId="77777777" w:rsidR="0074116C" w:rsidRPr="009E5951" w:rsidRDefault="0074116C" w:rsidP="00561131">
      <w:pPr>
        <w:rPr>
          <w:rFonts w:cstheme="minorHAnsi"/>
          <w:noProof/>
        </w:rPr>
      </w:pPr>
    </w:p>
    <w:p w14:paraId="21ED345A" w14:textId="48D2CB48" w:rsidR="009C664E" w:rsidRPr="009E5951" w:rsidRDefault="009C664E" w:rsidP="00561131">
      <w:pPr>
        <w:pStyle w:val="Heading2"/>
        <w:rPr>
          <w:rFonts w:asciiTheme="minorHAnsi" w:hAnsiTheme="minorHAnsi" w:cstheme="minorHAnsi"/>
          <w:noProof/>
          <w:sz w:val="22"/>
          <w:szCs w:val="22"/>
        </w:rPr>
      </w:pPr>
      <w:bookmarkStart w:id="27" w:name="_Toc508123895"/>
      <w:r w:rsidRPr="009E5951">
        <w:rPr>
          <w:rFonts w:asciiTheme="minorHAnsi" w:hAnsiTheme="minorHAnsi" w:cstheme="minorHAnsi"/>
          <w:noProof/>
          <w:sz w:val="22"/>
          <w:szCs w:val="22"/>
        </w:rPr>
        <w:t>Review the API Documentation</w:t>
      </w:r>
      <w:bookmarkEnd w:id="27"/>
    </w:p>
    <w:p w14:paraId="314B2FBC" w14:textId="66D088DD" w:rsidR="009C664E" w:rsidRPr="009E5951" w:rsidRDefault="00CD6F56" w:rsidP="00A84E31">
      <w:pPr>
        <w:pStyle w:val="ListParagraph"/>
        <w:numPr>
          <w:ilvl w:val="0"/>
          <w:numId w:val="9"/>
        </w:numPr>
        <w:rPr>
          <w:rFonts w:cstheme="minorHAnsi"/>
          <w:noProof/>
        </w:rPr>
      </w:pPr>
      <w:r w:rsidRPr="009E5951">
        <w:rPr>
          <w:rFonts w:cstheme="minorHAnsi"/>
          <w:noProof/>
          <w:lang w:val="en-GB" w:eastAsia="en-GB"/>
        </w:rPr>
        <w:drawing>
          <wp:anchor distT="0" distB="0" distL="114300" distR="114300" simplePos="0" relativeHeight="251642368" behindDoc="0" locked="0" layoutInCell="1" allowOverlap="1" wp14:anchorId="0E6D8666" wp14:editId="6F4C003E">
            <wp:simplePos x="0" y="0"/>
            <wp:positionH relativeFrom="column">
              <wp:posOffset>4185285</wp:posOffset>
            </wp:positionH>
            <wp:positionV relativeFrom="paragraph">
              <wp:posOffset>8255</wp:posOffset>
            </wp:positionV>
            <wp:extent cx="2375535" cy="1113790"/>
            <wp:effectExtent l="0" t="0" r="12065" b="3810"/>
            <wp:wrapSquare wrapText="bothSides"/>
            <wp:docPr id="16" name="Picture 16" descr="/var/folders/3c/n2d_jp3x4nn9p8vdr15jsxsh0000gn/T/DIS_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c/n2d_jp3x4nn9p8vdr15jsxsh0000gn/T/DIS_36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5535" cy="1113790"/>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4E" w:rsidRPr="009E5951">
        <w:rPr>
          <w:rFonts w:cstheme="minorHAnsi"/>
          <w:noProof/>
        </w:rPr>
        <w:t xml:space="preserve">Navigate to the </w:t>
      </w:r>
      <w:r w:rsidR="00A553E8" w:rsidRPr="009E5951">
        <w:rPr>
          <w:rFonts w:cstheme="minorHAnsi"/>
          <w:noProof/>
        </w:rPr>
        <w:t>API Documentation</w:t>
      </w:r>
    </w:p>
    <w:p w14:paraId="448A9803" w14:textId="5BBB171D" w:rsidR="009C664E" w:rsidRPr="009E5951" w:rsidRDefault="009C664E" w:rsidP="00A84E31">
      <w:pPr>
        <w:pStyle w:val="ListParagraph"/>
        <w:numPr>
          <w:ilvl w:val="1"/>
          <w:numId w:val="9"/>
        </w:numPr>
        <w:rPr>
          <w:rFonts w:cstheme="minorHAnsi"/>
          <w:noProof/>
        </w:rPr>
      </w:pPr>
      <w:r w:rsidRPr="009E5951">
        <w:rPr>
          <w:rFonts w:cstheme="minorHAnsi"/>
          <w:noProof/>
        </w:rPr>
        <w:t xml:space="preserve">Click on Documentation from the </w:t>
      </w:r>
      <w:r w:rsidR="00600D5F" w:rsidRPr="009E5951">
        <w:rPr>
          <w:rFonts w:cstheme="minorHAnsi"/>
          <w:noProof/>
        </w:rPr>
        <w:t>menu</w:t>
      </w:r>
    </w:p>
    <w:p w14:paraId="395BD518" w14:textId="367CCD67" w:rsidR="00600D5F" w:rsidRPr="009E5951" w:rsidRDefault="00600D5F" w:rsidP="00A84E31">
      <w:pPr>
        <w:pStyle w:val="ListParagraph"/>
        <w:numPr>
          <w:ilvl w:val="1"/>
          <w:numId w:val="9"/>
        </w:numPr>
        <w:rPr>
          <w:rFonts w:cstheme="minorHAnsi"/>
          <w:noProof/>
        </w:rPr>
      </w:pPr>
      <w:r w:rsidRPr="009E5951">
        <w:rPr>
          <w:rFonts w:cstheme="minorHAnsi"/>
          <w:noProof/>
        </w:rPr>
        <w:t>If shown, click leave page</w:t>
      </w:r>
    </w:p>
    <w:p w14:paraId="2C73194A" w14:textId="0EC1BBB0" w:rsidR="009C664E" w:rsidRPr="009E5951" w:rsidRDefault="00CD03F9" w:rsidP="00A84E31">
      <w:pPr>
        <w:pStyle w:val="ListParagraph"/>
        <w:numPr>
          <w:ilvl w:val="0"/>
          <w:numId w:val="9"/>
        </w:numPr>
        <w:rPr>
          <w:rFonts w:cstheme="minorHAnsi"/>
          <w:noProof/>
        </w:rPr>
      </w:pPr>
      <w:r w:rsidRPr="009E5951">
        <w:rPr>
          <w:rFonts w:cstheme="minorHAnsi"/>
          <w:noProof/>
        </w:rPr>
        <w:t xml:space="preserve">Review the </w:t>
      </w:r>
      <w:r w:rsidR="002C7B02" w:rsidRPr="009E5951">
        <w:rPr>
          <w:rFonts w:cstheme="minorHAnsi"/>
          <w:noProof/>
        </w:rPr>
        <w:t>Introduction and Reference sections</w:t>
      </w:r>
      <w:r w:rsidR="007E21C7" w:rsidRPr="009E5951">
        <w:rPr>
          <w:rFonts w:cstheme="minorHAnsi"/>
          <w:noProof/>
        </w:rPr>
        <w:t xml:space="preserve"> in the Human Column</w:t>
      </w:r>
    </w:p>
    <w:p w14:paraId="6099E41B" w14:textId="64779950" w:rsidR="002C7B02" w:rsidRPr="009E5951" w:rsidRDefault="007E21C7" w:rsidP="00A84E31">
      <w:pPr>
        <w:pStyle w:val="ListParagraph"/>
        <w:numPr>
          <w:ilvl w:val="0"/>
          <w:numId w:val="9"/>
        </w:numPr>
        <w:rPr>
          <w:rFonts w:cstheme="minorHAnsi"/>
          <w:noProof/>
        </w:rPr>
      </w:pPr>
      <w:r w:rsidRPr="009E5951">
        <w:rPr>
          <w:rFonts w:cstheme="minorHAnsi"/>
          <w:noProof/>
          <w:lang w:val="en-GB" w:eastAsia="en-GB"/>
        </w:rPr>
        <w:lastRenderedPageBreak/>
        <w:drawing>
          <wp:anchor distT="0" distB="0" distL="114300" distR="114300" simplePos="0" relativeHeight="251649536" behindDoc="0" locked="0" layoutInCell="1" allowOverlap="1" wp14:anchorId="1025FE36" wp14:editId="2366ECFE">
            <wp:simplePos x="0" y="0"/>
            <wp:positionH relativeFrom="column">
              <wp:posOffset>4467063</wp:posOffset>
            </wp:positionH>
            <wp:positionV relativeFrom="paragraph">
              <wp:posOffset>274955</wp:posOffset>
            </wp:positionV>
            <wp:extent cx="2234565" cy="1308735"/>
            <wp:effectExtent l="0" t="0" r="635" b="12065"/>
            <wp:wrapSquare wrapText="bothSides"/>
            <wp:docPr id="18" name="Picture 18" descr="/var/folders/3c/n2d_jp3x4nn9p8vdr15jsxsh0000gn/T/DIS_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c/n2d_jp3x4nn9p8vdr15jsxsh0000gn/T/DIS_37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4565" cy="130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2C7B02" w:rsidRPr="009E5951">
        <w:rPr>
          <w:rFonts w:cstheme="minorHAnsi"/>
          <w:noProof/>
        </w:rPr>
        <w:t>Select the Get Bank Account</w:t>
      </w:r>
      <w:r w:rsidR="00CD6F56" w:rsidRPr="009E5951">
        <w:rPr>
          <w:rFonts w:cstheme="minorHAnsi"/>
          <w:noProof/>
        </w:rPr>
        <w:t xml:space="preserve"> action this will update the Machine column with the actual </w:t>
      </w:r>
      <w:r w:rsidRPr="009E5951">
        <w:rPr>
          <w:rFonts w:cstheme="minorHAnsi"/>
          <w:noProof/>
        </w:rPr>
        <w:t>Resource, Request and Response for the API.</w:t>
      </w:r>
    </w:p>
    <w:p w14:paraId="3E9E92EE" w14:textId="3EE4C65F" w:rsidR="007E21C7" w:rsidRPr="009E5951" w:rsidRDefault="007E21C7" w:rsidP="00A84E31">
      <w:pPr>
        <w:pStyle w:val="ListParagraph"/>
        <w:numPr>
          <w:ilvl w:val="1"/>
          <w:numId w:val="9"/>
        </w:numPr>
        <w:rPr>
          <w:rFonts w:cstheme="minorHAnsi"/>
          <w:noProof/>
        </w:rPr>
      </w:pPr>
      <w:r w:rsidRPr="009E5951">
        <w:rPr>
          <w:rFonts w:cstheme="minorHAnsi"/>
          <w:noProof/>
        </w:rPr>
        <w:t>Scroll down to preview the Response</w:t>
      </w:r>
    </w:p>
    <w:p w14:paraId="6181223B" w14:textId="31D61E94" w:rsidR="009C664E" w:rsidRPr="009E5951" w:rsidRDefault="007A0F71" w:rsidP="00561131">
      <w:pPr>
        <w:rPr>
          <w:rFonts w:cstheme="minorHAnsi"/>
        </w:rPr>
      </w:pPr>
      <w:r w:rsidRPr="009E5951">
        <w:rPr>
          <w:rFonts w:cstheme="minorHAnsi"/>
          <w:noProof/>
          <w:lang w:val="en-GB" w:eastAsia="en-GB"/>
        </w:rPr>
        <w:drawing>
          <wp:anchor distT="0" distB="0" distL="114300" distR="114300" simplePos="0" relativeHeight="251656704" behindDoc="0" locked="0" layoutInCell="1" allowOverlap="1" wp14:anchorId="73A99B2E" wp14:editId="082F17A4">
            <wp:simplePos x="0" y="0"/>
            <wp:positionH relativeFrom="column">
              <wp:posOffset>1250950</wp:posOffset>
            </wp:positionH>
            <wp:positionV relativeFrom="paragraph">
              <wp:posOffset>123190</wp:posOffset>
            </wp:positionV>
            <wp:extent cx="1772285" cy="1828165"/>
            <wp:effectExtent l="0" t="0" r="5715" b="635"/>
            <wp:wrapSquare wrapText="bothSides"/>
            <wp:docPr id="19" name="Picture 19" descr="/var/folders/3c/n2d_jp3x4nn9p8vdr15jsxsh0000gn/T/DIS_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c/n2d_jp3x4nn9p8vdr15jsxsh0000gn/T/DIS_37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2285" cy="182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2238D" w14:textId="2128B5E0" w:rsidR="009C664E" w:rsidRPr="009E5951" w:rsidRDefault="009C664E" w:rsidP="00561131">
      <w:pPr>
        <w:rPr>
          <w:rFonts w:cstheme="minorHAnsi"/>
          <w:lang w:val="en-GB"/>
        </w:rPr>
      </w:pPr>
    </w:p>
    <w:p w14:paraId="4A1C02F9" w14:textId="77777777" w:rsidR="0060636B" w:rsidRPr="009E5951" w:rsidRDefault="0060636B" w:rsidP="00561131">
      <w:pPr>
        <w:rPr>
          <w:rFonts w:cstheme="minorHAnsi"/>
          <w:noProof/>
        </w:rPr>
      </w:pPr>
    </w:p>
    <w:p w14:paraId="3002B201" w14:textId="77777777" w:rsidR="0060636B" w:rsidRPr="009E5951" w:rsidRDefault="0060636B" w:rsidP="00561131">
      <w:pPr>
        <w:rPr>
          <w:rFonts w:cstheme="minorHAnsi"/>
          <w:noProof/>
        </w:rPr>
      </w:pPr>
    </w:p>
    <w:p w14:paraId="149CF619" w14:textId="77777777" w:rsidR="0060636B" w:rsidRPr="009E5951" w:rsidRDefault="0060636B" w:rsidP="00561131">
      <w:pPr>
        <w:rPr>
          <w:rFonts w:cstheme="minorHAnsi"/>
          <w:noProof/>
        </w:rPr>
      </w:pPr>
    </w:p>
    <w:p w14:paraId="7470BF24" w14:textId="77777777" w:rsidR="0060636B" w:rsidRPr="009E5951" w:rsidRDefault="0060636B" w:rsidP="00561131">
      <w:pPr>
        <w:rPr>
          <w:rFonts w:cstheme="minorHAnsi"/>
          <w:noProof/>
        </w:rPr>
      </w:pPr>
    </w:p>
    <w:p w14:paraId="76833BC0" w14:textId="23D0803B" w:rsidR="0060636B" w:rsidRPr="009E5951" w:rsidRDefault="0060636B" w:rsidP="00561131">
      <w:pPr>
        <w:rPr>
          <w:rFonts w:cstheme="minorHAnsi"/>
          <w:noProof/>
        </w:rPr>
      </w:pPr>
    </w:p>
    <w:p w14:paraId="10D4188D" w14:textId="629F2BCA" w:rsidR="0060636B" w:rsidRPr="009E5951" w:rsidRDefault="0060636B" w:rsidP="00561131">
      <w:pPr>
        <w:rPr>
          <w:rFonts w:cstheme="minorHAnsi"/>
          <w:noProof/>
        </w:rPr>
      </w:pPr>
    </w:p>
    <w:p w14:paraId="0F5FD680" w14:textId="222EDD84" w:rsidR="0060636B" w:rsidRPr="009E5951" w:rsidRDefault="0060636B" w:rsidP="00A84E31">
      <w:pPr>
        <w:pStyle w:val="ListParagraph"/>
        <w:numPr>
          <w:ilvl w:val="0"/>
          <w:numId w:val="9"/>
        </w:numPr>
        <w:rPr>
          <w:rFonts w:cstheme="minorHAnsi"/>
          <w:noProof/>
        </w:rPr>
      </w:pPr>
      <w:r w:rsidRPr="009E5951">
        <w:rPr>
          <w:rFonts w:cstheme="minorHAnsi"/>
          <w:noProof/>
        </w:rPr>
        <w:t>Review that you can set header and parameters in console view</w:t>
      </w:r>
    </w:p>
    <w:p w14:paraId="6F876D15" w14:textId="77777777" w:rsidR="0060636B" w:rsidRPr="009E5951" w:rsidRDefault="0060636B" w:rsidP="00561131">
      <w:pPr>
        <w:pStyle w:val="ListParagraph"/>
        <w:rPr>
          <w:rFonts w:cstheme="minorHAnsi"/>
          <w:noProof/>
        </w:rPr>
      </w:pPr>
      <w:r w:rsidRPr="009E5951">
        <w:rPr>
          <w:rFonts w:cstheme="minorHAnsi"/>
          <w:noProof/>
        </w:rPr>
        <w:t>The console in the machine column is used for creating requests to your production server, mock server, and debugging server. You can get to this by clicking the “Switch to Console” link in the machine column.</w:t>
      </w:r>
    </w:p>
    <w:p w14:paraId="3146BF81" w14:textId="699AF849" w:rsidR="0060636B" w:rsidRPr="009E5951" w:rsidRDefault="0060636B" w:rsidP="00561131">
      <w:pPr>
        <w:pStyle w:val="ListParagraph"/>
        <w:rPr>
          <w:rFonts w:cstheme="minorHAnsi"/>
          <w:noProof/>
        </w:rPr>
      </w:pPr>
      <w:r w:rsidRPr="009E5951">
        <w:rPr>
          <w:rFonts w:cstheme="minorHAnsi"/>
          <w:noProof/>
        </w:rPr>
        <w:t>Headers -The REST headers and parameters contain a wealth of information that can help you track down issues when you encounter them. HTTP Headers are an important part of the API request and response as they represent the meta-data associated with the API request and response.</w:t>
      </w:r>
    </w:p>
    <w:p w14:paraId="7AF4CB52" w14:textId="3CE881EB" w:rsidR="0060636B" w:rsidRPr="009E5951" w:rsidRDefault="0060636B" w:rsidP="00561131">
      <w:pPr>
        <w:pStyle w:val="ListParagraph"/>
        <w:rPr>
          <w:rFonts w:cstheme="minorHAnsi"/>
          <w:noProof/>
        </w:rPr>
      </w:pPr>
      <w:r w:rsidRPr="009E5951">
        <w:rPr>
          <w:rFonts w:cstheme="minorHAnsi"/>
          <w:noProof/>
        </w:rPr>
        <w:t>Parameters-REST parameters specify the variable parts of your resources: the data that you are working with.</w:t>
      </w:r>
    </w:p>
    <w:p w14:paraId="6BC9D56F" w14:textId="6DB89C01" w:rsidR="000B2BB8" w:rsidRPr="009E5951" w:rsidRDefault="0060636B" w:rsidP="00561131">
      <w:pPr>
        <w:rPr>
          <w:rFonts w:cstheme="minorHAnsi"/>
          <w:noProof/>
        </w:rPr>
      </w:pPr>
      <w:r w:rsidRPr="009E5951">
        <w:rPr>
          <w:rFonts w:cstheme="minorHAnsi"/>
          <w:noProof/>
          <w:lang w:val="en-GB" w:eastAsia="en-GB"/>
        </w:rPr>
        <w:drawing>
          <wp:inline distT="0" distB="0" distL="0" distR="0" wp14:anchorId="7D2495E5" wp14:editId="0D4C3EC8">
            <wp:extent cx="4198531" cy="2333295"/>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1"/>
                    <a:srcRect t="3677" b="4788"/>
                    <a:stretch/>
                  </pic:blipFill>
                  <pic:spPr>
                    <a:xfrm>
                      <a:off x="0" y="0"/>
                      <a:ext cx="4208962" cy="2339092"/>
                    </a:xfrm>
                    <a:prstGeom prst="rect">
                      <a:avLst/>
                    </a:prstGeom>
                  </pic:spPr>
                </pic:pic>
              </a:graphicData>
            </a:graphic>
          </wp:inline>
        </w:drawing>
      </w:r>
    </w:p>
    <w:p w14:paraId="7417A688" w14:textId="7933F72F" w:rsidR="000B2BB8" w:rsidRPr="009E5951" w:rsidRDefault="000B2BB8" w:rsidP="00A84E31">
      <w:pPr>
        <w:pStyle w:val="ListParagraph"/>
        <w:numPr>
          <w:ilvl w:val="0"/>
          <w:numId w:val="9"/>
        </w:numPr>
        <w:rPr>
          <w:rFonts w:cstheme="minorHAnsi"/>
          <w:noProof/>
        </w:rPr>
      </w:pPr>
      <w:r w:rsidRPr="009E5951">
        <w:rPr>
          <w:rFonts w:cstheme="minorHAnsi"/>
          <w:noProof/>
        </w:rPr>
        <w:t xml:space="preserve">Click on </w:t>
      </w:r>
      <w:hyperlink r:id="rId32" w:anchor="reference/question/question/view-a-question-detail?console=1" w:history="1">
        <w:r w:rsidRPr="009E5951">
          <w:rPr>
            <w:rStyle w:val="Hyperlink"/>
            <w:rFonts w:cstheme="minorHAnsi"/>
            <w:noProof/>
          </w:rPr>
          <w:t>https://pollsapi.docs.apiary.io/#reference/question/question/view-a-question-detail?console=1</w:t>
        </w:r>
      </w:hyperlink>
    </w:p>
    <w:p w14:paraId="57BC23AA" w14:textId="77777777" w:rsidR="000B2BB8" w:rsidRPr="009E5951" w:rsidRDefault="000B2BB8" w:rsidP="00A84E31">
      <w:pPr>
        <w:pStyle w:val="ListParagraph"/>
        <w:numPr>
          <w:ilvl w:val="0"/>
          <w:numId w:val="9"/>
        </w:numPr>
        <w:rPr>
          <w:rFonts w:cstheme="minorHAnsi"/>
          <w:noProof/>
        </w:rPr>
      </w:pPr>
      <w:r w:rsidRPr="009E5951">
        <w:rPr>
          <w:rFonts w:cstheme="minorHAnsi"/>
          <w:noProof/>
        </w:rPr>
        <w:t>Review click on ‘View on question detail’</w:t>
      </w:r>
    </w:p>
    <w:p w14:paraId="14162588" w14:textId="7A9C42D0" w:rsidR="00D60A68" w:rsidRPr="009E5951" w:rsidRDefault="000B2BB8" w:rsidP="00A84E31">
      <w:pPr>
        <w:pStyle w:val="ListParagraph"/>
        <w:numPr>
          <w:ilvl w:val="0"/>
          <w:numId w:val="9"/>
        </w:numPr>
        <w:rPr>
          <w:rFonts w:cstheme="minorHAnsi"/>
          <w:noProof/>
        </w:rPr>
      </w:pPr>
      <w:r w:rsidRPr="009E5951">
        <w:rPr>
          <w:rFonts w:cstheme="minorHAnsi"/>
          <w:noProof/>
        </w:rPr>
        <w:t>Review click on ‘View on a Choice'</w:t>
      </w:r>
    </w:p>
    <w:p w14:paraId="589FE67C" w14:textId="1E7393CB" w:rsidR="00D7732A" w:rsidRPr="009E5951" w:rsidRDefault="006C68CF" w:rsidP="00561131">
      <w:pPr>
        <w:pStyle w:val="Heading1"/>
        <w:rPr>
          <w:rFonts w:asciiTheme="minorHAnsi" w:hAnsiTheme="minorHAnsi" w:cstheme="minorHAnsi"/>
          <w:noProof/>
          <w:sz w:val="22"/>
          <w:szCs w:val="22"/>
        </w:rPr>
      </w:pPr>
      <w:bookmarkStart w:id="28" w:name="_Toc508123896"/>
      <w:r w:rsidRPr="009E5951">
        <w:rPr>
          <w:rFonts w:asciiTheme="minorHAnsi" w:hAnsiTheme="minorHAnsi" w:cstheme="minorHAnsi"/>
          <w:noProof/>
          <w:sz w:val="22"/>
          <w:szCs w:val="22"/>
        </w:rPr>
        <w:t>Apiary</w:t>
      </w:r>
      <w:r w:rsidR="00D7732A" w:rsidRPr="009E5951">
        <w:rPr>
          <w:rFonts w:asciiTheme="minorHAnsi" w:hAnsiTheme="minorHAnsi" w:cstheme="minorHAnsi"/>
          <w:noProof/>
          <w:sz w:val="22"/>
          <w:szCs w:val="22"/>
        </w:rPr>
        <w:t xml:space="preserve"> Mock Server</w:t>
      </w:r>
      <w:bookmarkEnd w:id="28"/>
    </w:p>
    <w:p w14:paraId="2DF68EA4" w14:textId="70C82141" w:rsidR="0065188C" w:rsidRPr="009E5951" w:rsidRDefault="0065188C" w:rsidP="00561131">
      <w:pPr>
        <w:rPr>
          <w:rFonts w:cstheme="minorHAnsi"/>
          <w:lang w:val="en-GB"/>
        </w:rPr>
      </w:pPr>
      <w:r w:rsidRPr="009E5951">
        <w:rPr>
          <w:rFonts w:cstheme="minorHAnsi"/>
          <w:lang w:val="en-GB"/>
        </w:rPr>
        <w:t>In the design phase of an API, it is helpful to experiment with how you feel your API should work and iterate on this process quickly. In the past, this involved writing code as a prototype and setting up a server to run it. This takes time and directly effects the creativity behind the design process.</w:t>
      </w:r>
    </w:p>
    <w:p w14:paraId="5BB7A89A" w14:textId="5DCEF054" w:rsidR="00D7732A" w:rsidRPr="009E5951" w:rsidRDefault="0065188C" w:rsidP="00561131">
      <w:pPr>
        <w:rPr>
          <w:rFonts w:cstheme="minorHAnsi"/>
          <w:lang w:val="en-GB"/>
        </w:rPr>
      </w:pPr>
      <w:r w:rsidRPr="009E5951">
        <w:rPr>
          <w:rFonts w:cstheme="minorHAnsi"/>
          <w:lang w:val="en-GB"/>
        </w:rPr>
        <w:lastRenderedPageBreak/>
        <w:t>The Mock Server allows you to try out your API as you design it, giving immediate feedback along the way in how it may be used.</w:t>
      </w:r>
    </w:p>
    <w:p w14:paraId="021E1887" w14:textId="5EA4DE19" w:rsidR="0065188C" w:rsidRPr="009E5951" w:rsidRDefault="006C68CF" w:rsidP="00561131">
      <w:pPr>
        <w:pStyle w:val="Heading2"/>
        <w:rPr>
          <w:rFonts w:asciiTheme="minorHAnsi" w:hAnsiTheme="minorHAnsi" w:cstheme="minorHAnsi"/>
          <w:sz w:val="22"/>
          <w:szCs w:val="22"/>
        </w:rPr>
      </w:pPr>
      <w:bookmarkStart w:id="29" w:name="_Toc508123897"/>
      <w:r w:rsidRPr="009E5951">
        <w:rPr>
          <w:rFonts w:asciiTheme="minorHAnsi" w:hAnsiTheme="minorHAnsi" w:cstheme="minorHAnsi"/>
          <w:sz w:val="22"/>
          <w:szCs w:val="22"/>
        </w:rPr>
        <w:lastRenderedPageBreak/>
        <w:t>Using the Mock Server to Test your API</w:t>
      </w:r>
      <w:bookmarkEnd w:id="29"/>
    </w:p>
    <w:p w14:paraId="49D5A7EC" w14:textId="6517F5A5" w:rsidR="006C68CF" w:rsidRPr="009E5951" w:rsidRDefault="00365B8D" w:rsidP="00561131">
      <w:pPr>
        <w:keepNext/>
        <w:rPr>
          <w:rFonts w:cstheme="minorHAnsi"/>
          <w:noProof/>
          <w:lang w:val="en-GB"/>
        </w:rPr>
      </w:pPr>
      <w:r w:rsidRPr="009E5951">
        <w:rPr>
          <w:rFonts w:cstheme="minorHAnsi"/>
          <w:noProof/>
          <w:lang w:val="en-GB" w:eastAsia="en-GB"/>
        </w:rPr>
        <w:drawing>
          <wp:anchor distT="0" distB="0" distL="114300" distR="114300" simplePos="0" relativeHeight="251663872" behindDoc="0" locked="0" layoutInCell="1" allowOverlap="1" wp14:anchorId="6BB88439" wp14:editId="0253AFB7">
            <wp:simplePos x="0" y="0"/>
            <wp:positionH relativeFrom="column">
              <wp:posOffset>5300980</wp:posOffset>
            </wp:positionH>
            <wp:positionV relativeFrom="paragraph">
              <wp:posOffset>591185</wp:posOffset>
            </wp:positionV>
            <wp:extent cx="648970" cy="1443355"/>
            <wp:effectExtent l="0" t="0" r="11430" b="4445"/>
            <wp:wrapSquare wrapText="bothSides"/>
            <wp:docPr id="20" name="Picture 20" descr="/var/folders/3c/n2d_jp3x4nn9p8vdr15jsxsh0000gn/T/DIS_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c/n2d_jp3x4nn9p8vdr15jsxsh0000gn/T/DIS_372.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60" r="63380" b="648"/>
                    <a:stretch/>
                  </pic:blipFill>
                  <pic:spPr bwMode="auto">
                    <a:xfrm>
                      <a:off x="0" y="0"/>
                      <a:ext cx="648970" cy="1443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5951">
        <w:rPr>
          <w:rFonts w:cstheme="minorHAnsi"/>
          <w:noProof/>
          <w:lang w:val="en-GB" w:eastAsia="en-GB"/>
        </w:rPr>
        <w:drawing>
          <wp:anchor distT="0" distB="0" distL="114300" distR="114300" simplePos="0" relativeHeight="251671040" behindDoc="0" locked="0" layoutInCell="1" allowOverlap="1" wp14:anchorId="52B274D7" wp14:editId="167E3213">
            <wp:simplePos x="0" y="0"/>
            <wp:positionH relativeFrom="column">
              <wp:posOffset>6000115</wp:posOffset>
            </wp:positionH>
            <wp:positionV relativeFrom="paragraph">
              <wp:posOffset>594360</wp:posOffset>
            </wp:positionV>
            <wp:extent cx="658495" cy="1444625"/>
            <wp:effectExtent l="0" t="0" r="1905" b="3175"/>
            <wp:wrapSquare wrapText="bothSides"/>
            <wp:docPr id="21" name="Picture 21" descr="/var/folders/3c/n2d_jp3x4nn9p8vdr15jsxsh0000gn/T/DIS_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c/n2d_jp3x4nn9p8vdr15jsxsh0000gn/T/DIS_373.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00" t="3145" r="62700" b="523"/>
                    <a:stretch/>
                  </pic:blipFill>
                  <pic:spPr bwMode="auto">
                    <a:xfrm>
                      <a:off x="0" y="0"/>
                      <a:ext cx="658495" cy="144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8CF" w:rsidRPr="009E5951">
        <w:rPr>
          <w:rFonts w:cstheme="minorHAnsi"/>
          <w:noProof/>
          <w:lang w:val="en-GB"/>
        </w:rPr>
        <w:t>The Mock Server is automatically created each time you publish your API Description. This means the only thing you have to do to get started is to write your API Description, include specific requests and responses for your resources, and click publish.</w:t>
      </w:r>
    </w:p>
    <w:p w14:paraId="2A699E96" w14:textId="61379092" w:rsidR="006C68CF" w:rsidRPr="009E5951" w:rsidRDefault="006C68CF" w:rsidP="00A84E31">
      <w:pPr>
        <w:pStyle w:val="ListParagraph"/>
        <w:keepNext/>
        <w:numPr>
          <w:ilvl w:val="0"/>
          <w:numId w:val="11"/>
        </w:numPr>
        <w:rPr>
          <w:rFonts w:cstheme="minorHAnsi"/>
          <w:noProof/>
          <w:lang w:val="en-GB"/>
        </w:rPr>
      </w:pPr>
      <w:r w:rsidRPr="009E5951">
        <w:rPr>
          <w:rFonts w:cstheme="minorHAnsi"/>
          <w:noProof/>
          <w:lang w:val="en-GB"/>
        </w:rPr>
        <w:t>From the Documentation menu, ensure your request action is selected.</w:t>
      </w:r>
    </w:p>
    <w:p w14:paraId="191D28E7" w14:textId="3484004E" w:rsidR="006C68CF" w:rsidRPr="009E5951" w:rsidRDefault="006C68CF" w:rsidP="00A84E31">
      <w:pPr>
        <w:pStyle w:val="ListParagraph"/>
        <w:keepNext/>
        <w:numPr>
          <w:ilvl w:val="0"/>
          <w:numId w:val="11"/>
        </w:numPr>
        <w:rPr>
          <w:rFonts w:cstheme="minorHAnsi"/>
          <w:noProof/>
          <w:lang w:val="en-GB"/>
        </w:rPr>
      </w:pPr>
      <w:r w:rsidRPr="009E5951">
        <w:rPr>
          <w:rFonts w:cstheme="minorHAnsi"/>
          <w:noProof/>
          <w:lang w:val="en-GB"/>
        </w:rPr>
        <w:t>Change the Request from Production to Mock Server</w:t>
      </w:r>
    </w:p>
    <w:p w14:paraId="3F90F08F" w14:textId="470C9258" w:rsidR="00365B8D" w:rsidRPr="009E5951" w:rsidRDefault="00365B8D" w:rsidP="00A84E31">
      <w:pPr>
        <w:pStyle w:val="ListParagraph"/>
        <w:keepNext/>
        <w:numPr>
          <w:ilvl w:val="0"/>
          <w:numId w:val="11"/>
        </w:numPr>
        <w:rPr>
          <w:rFonts w:cstheme="minorHAnsi"/>
          <w:noProof/>
          <w:lang w:val="en-GB"/>
        </w:rPr>
      </w:pPr>
      <w:r w:rsidRPr="009E5951">
        <w:rPr>
          <w:rFonts w:cstheme="minorHAnsi"/>
          <w:noProof/>
          <w:lang w:val="en-GB" w:eastAsia="en-GB"/>
        </w:rPr>
        <w:drawing>
          <wp:anchor distT="0" distB="0" distL="114300" distR="114300" simplePos="0" relativeHeight="251678208" behindDoc="0" locked="0" layoutInCell="1" allowOverlap="1" wp14:anchorId="635C44FC" wp14:editId="4654FB51">
            <wp:simplePos x="0" y="0"/>
            <wp:positionH relativeFrom="column">
              <wp:posOffset>971550</wp:posOffset>
            </wp:positionH>
            <wp:positionV relativeFrom="paragraph">
              <wp:posOffset>255270</wp:posOffset>
            </wp:positionV>
            <wp:extent cx="2376805" cy="610870"/>
            <wp:effectExtent l="0" t="0" r="10795" b="0"/>
            <wp:wrapTopAndBottom/>
            <wp:docPr id="22" name="Picture 22" descr="/var/folders/3c/n2d_jp3x4nn9p8vdr15jsxsh0000gn/T/DIS_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3c/n2d_jp3x4nn9p8vdr15jsxsh0000gn/T/DIS_37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76805" cy="610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5951">
        <w:rPr>
          <w:rFonts w:cstheme="minorHAnsi"/>
          <w:noProof/>
          <w:lang w:val="en-GB"/>
        </w:rPr>
        <w:t>Notice that the request URI has changed to the Mock server</w:t>
      </w:r>
    </w:p>
    <w:p w14:paraId="796119C9" w14:textId="04A2308D" w:rsidR="006C68CF" w:rsidRPr="009E5951" w:rsidRDefault="008E222F" w:rsidP="00A84E31">
      <w:pPr>
        <w:pStyle w:val="ListParagraph"/>
        <w:keepNext/>
        <w:numPr>
          <w:ilvl w:val="0"/>
          <w:numId w:val="11"/>
        </w:numPr>
        <w:rPr>
          <w:rFonts w:cstheme="minorHAnsi"/>
          <w:noProof/>
          <w:lang w:val="en-GB"/>
        </w:rPr>
      </w:pPr>
      <w:r w:rsidRPr="009E5951">
        <w:rPr>
          <w:rFonts w:cstheme="minorHAnsi"/>
          <w:noProof/>
          <w:lang w:val="en-GB" w:eastAsia="en-GB"/>
        </w:rPr>
        <w:drawing>
          <wp:anchor distT="0" distB="0" distL="114300" distR="114300" simplePos="0" relativeHeight="251685376" behindDoc="0" locked="0" layoutInCell="1" allowOverlap="1" wp14:anchorId="608B724B" wp14:editId="73F40CF7">
            <wp:simplePos x="0" y="0"/>
            <wp:positionH relativeFrom="column">
              <wp:posOffset>5302250</wp:posOffset>
            </wp:positionH>
            <wp:positionV relativeFrom="paragraph">
              <wp:posOffset>871855</wp:posOffset>
            </wp:positionV>
            <wp:extent cx="1311910" cy="1298575"/>
            <wp:effectExtent l="0" t="0" r="8890" b="0"/>
            <wp:wrapSquare wrapText="bothSides"/>
            <wp:docPr id="23" name="Picture 23" descr="/var/folders/3c/n2d_jp3x4nn9p8vdr15jsxsh0000gn/T/DIS_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3c/n2d_jp3x4nn9p8vdr15jsxsh0000gn/T/DIS_37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11910" cy="1298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C68CF" w:rsidRPr="009E5951">
        <w:rPr>
          <w:rFonts w:cstheme="minorHAnsi"/>
          <w:noProof/>
          <w:lang w:val="en-GB"/>
        </w:rPr>
        <w:t>Click Try</w:t>
      </w:r>
    </w:p>
    <w:p w14:paraId="34C30BAD" w14:textId="45DF6780" w:rsidR="006C68CF" w:rsidRPr="009E5951" w:rsidRDefault="006C68CF" w:rsidP="00A84E31">
      <w:pPr>
        <w:pStyle w:val="ListParagraph"/>
        <w:keepNext/>
        <w:numPr>
          <w:ilvl w:val="0"/>
          <w:numId w:val="11"/>
        </w:numPr>
        <w:rPr>
          <w:rFonts w:cstheme="minorHAnsi"/>
          <w:noProof/>
          <w:lang w:val="en-GB"/>
        </w:rPr>
      </w:pPr>
      <w:r w:rsidRPr="009E5951">
        <w:rPr>
          <w:rFonts w:cstheme="minorHAnsi"/>
          <w:noProof/>
          <w:lang w:val="en-GB"/>
        </w:rPr>
        <w:t xml:space="preserve">This will change </w:t>
      </w:r>
      <w:r w:rsidR="008E222F" w:rsidRPr="009E5951">
        <w:rPr>
          <w:rFonts w:cstheme="minorHAnsi"/>
          <w:noProof/>
          <w:lang w:val="en-GB"/>
        </w:rPr>
        <w:t xml:space="preserve">from the Example </w:t>
      </w:r>
      <w:r w:rsidRPr="009E5951">
        <w:rPr>
          <w:rFonts w:cstheme="minorHAnsi"/>
          <w:noProof/>
          <w:lang w:val="en-GB"/>
        </w:rPr>
        <w:t>to the Console View</w:t>
      </w:r>
      <w:r w:rsidR="008E222F" w:rsidRPr="009E5951">
        <w:rPr>
          <w:rFonts w:cstheme="minorHAnsi"/>
          <w:noProof/>
          <w:lang w:val="en-GB"/>
        </w:rPr>
        <w:t xml:space="preserve"> where you may test the API. As this API does not require any input parameters, we can simple invoke it without any parameters.</w:t>
      </w:r>
    </w:p>
    <w:p w14:paraId="4FDBFF56" w14:textId="3A89342F" w:rsidR="008E222F" w:rsidRPr="009E5951" w:rsidRDefault="008E222F" w:rsidP="00A84E31">
      <w:pPr>
        <w:pStyle w:val="ListParagraph"/>
        <w:keepNext/>
        <w:numPr>
          <w:ilvl w:val="0"/>
          <w:numId w:val="11"/>
        </w:numPr>
        <w:rPr>
          <w:rFonts w:cstheme="minorHAnsi"/>
          <w:noProof/>
          <w:lang w:val="en-GB"/>
        </w:rPr>
      </w:pPr>
      <w:r w:rsidRPr="009E5951">
        <w:rPr>
          <w:rFonts w:cstheme="minorHAnsi"/>
          <w:noProof/>
          <w:lang w:val="en-GB"/>
        </w:rPr>
        <w:t>Click</w:t>
      </w:r>
      <w:r w:rsidRPr="009E5951">
        <w:rPr>
          <w:rFonts w:cstheme="minorHAnsi"/>
          <w:b/>
          <w:noProof/>
          <w:lang w:val="en-GB"/>
        </w:rPr>
        <w:t xml:space="preserve"> Call Resource</w:t>
      </w:r>
    </w:p>
    <w:p w14:paraId="3CA3C997" w14:textId="36D1C79E" w:rsidR="008E222F" w:rsidRPr="009E5951" w:rsidRDefault="008E222F" w:rsidP="00A84E31">
      <w:pPr>
        <w:pStyle w:val="ListParagraph"/>
        <w:keepNext/>
        <w:numPr>
          <w:ilvl w:val="0"/>
          <w:numId w:val="11"/>
        </w:numPr>
        <w:rPr>
          <w:rFonts w:cstheme="minorHAnsi"/>
          <w:noProof/>
          <w:lang w:val="en-GB"/>
        </w:rPr>
      </w:pPr>
      <w:r w:rsidRPr="009E5951">
        <w:rPr>
          <w:rFonts w:cstheme="minorHAnsi"/>
          <w:noProof/>
          <w:lang w:val="en-GB"/>
        </w:rPr>
        <w:t>The Mock Server will return the first response from the API</w:t>
      </w:r>
    </w:p>
    <w:p w14:paraId="28E3CA26" w14:textId="4CC66F8C" w:rsidR="008E222F" w:rsidRPr="009E5951" w:rsidRDefault="008E222F" w:rsidP="00A84E31">
      <w:pPr>
        <w:pStyle w:val="ListParagraph"/>
        <w:keepNext/>
        <w:numPr>
          <w:ilvl w:val="1"/>
          <w:numId w:val="11"/>
        </w:numPr>
        <w:rPr>
          <w:rFonts w:cstheme="minorHAnsi"/>
          <w:noProof/>
          <w:lang w:val="en-GB"/>
        </w:rPr>
      </w:pPr>
      <w:r w:rsidRPr="009E5951">
        <w:rPr>
          <w:rFonts w:cstheme="minorHAnsi"/>
          <w:noProof/>
          <w:lang w:val="en-GB" w:eastAsia="en-GB"/>
        </w:rPr>
        <w:drawing>
          <wp:anchor distT="0" distB="0" distL="114300" distR="114300" simplePos="0" relativeHeight="251692544" behindDoc="0" locked="0" layoutInCell="1" allowOverlap="1" wp14:anchorId="61676134" wp14:editId="74F8F1AD">
            <wp:simplePos x="0" y="0"/>
            <wp:positionH relativeFrom="column">
              <wp:posOffset>1181100</wp:posOffset>
            </wp:positionH>
            <wp:positionV relativeFrom="paragraph">
              <wp:posOffset>305435</wp:posOffset>
            </wp:positionV>
            <wp:extent cx="2001520" cy="2422525"/>
            <wp:effectExtent l="0" t="0" r="5080" b="0"/>
            <wp:wrapTopAndBottom/>
            <wp:docPr id="24" name="Picture 24" descr="/var/folders/3c/n2d_jp3x4nn9p8vdr15jsxsh0000gn/T/DIS_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3c/n2d_jp3x4nn9p8vdr15jsxsh0000gn/T/DIS_37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0152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5951">
        <w:rPr>
          <w:rFonts w:cstheme="minorHAnsi"/>
          <w:noProof/>
          <w:lang w:val="en-GB"/>
        </w:rPr>
        <w:t>Scroll down to review the response</w:t>
      </w:r>
    </w:p>
    <w:p w14:paraId="2497E08D" w14:textId="689C3C69" w:rsidR="006C68CF" w:rsidRPr="009E5951" w:rsidRDefault="006C68CF" w:rsidP="00561131">
      <w:pPr>
        <w:keepNext/>
        <w:rPr>
          <w:rFonts w:cstheme="minorHAnsi"/>
          <w:noProof/>
          <w:lang w:val="en-GB"/>
        </w:rPr>
      </w:pPr>
    </w:p>
    <w:p w14:paraId="6323681C" w14:textId="24F18816" w:rsidR="006F60B9" w:rsidRPr="009E5951" w:rsidRDefault="00DB126E" w:rsidP="00561131">
      <w:pPr>
        <w:pStyle w:val="Heading2"/>
        <w:rPr>
          <w:rFonts w:asciiTheme="minorHAnsi" w:hAnsiTheme="minorHAnsi" w:cstheme="minorHAnsi"/>
          <w:noProof/>
          <w:sz w:val="22"/>
          <w:szCs w:val="22"/>
        </w:rPr>
      </w:pPr>
      <w:bookmarkStart w:id="30" w:name="_Toc508123898"/>
      <w:r w:rsidRPr="009E5951">
        <w:rPr>
          <w:rFonts w:asciiTheme="minorHAnsi" w:hAnsiTheme="minorHAnsi" w:cstheme="minorHAnsi"/>
          <w:noProof/>
          <w:sz w:val="22"/>
          <w:szCs w:val="22"/>
        </w:rPr>
        <w:t>Access the Mock Service directly</w:t>
      </w:r>
      <w:bookmarkEnd w:id="30"/>
    </w:p>
    <w:p w14:paraId="663135AF" w14:textId="75F9A6BB" w:rsidR="006F60B9" w:rsidRPr="009E5951" w:rsidRDefault="006F60B9" w:rsidP="00561131">
      <w:pPr>
        <w:keepNext/>
        <w:rPr>
          <w:rFonts w:cstheme="minorHAnsi"/>
          <w:noProof/>
          <w:lang w:val="en-GB"/>
        </w:rPr>
      </w:pPr>
      <w:r w:rsidRPr="009E5951">
        <w:rPr>
          <w:rFonts w:cstheme="minorHAnsi"/>
          <w:noProof/>
          <w:lang w:val="en-GB"/>
        </w:rPr>
        <w:t>You may invoke the Mock Service directly in your browser as well</w:t>
      </w:r>
      <w:r w:rsidR="00DB126E" w:rsidRPr="009E5951">
        <w:rPr>
          <w:rFonts w:cstheme="minorHAnsi"/>
          <w:noProof/>
          <w:lang w:val="en-GB"/>
        </w:rPr>
        <w:t xml:space="preserve"> by using the API URI for the Mock Server and your API service resource.</w:t>
      </w:r>
    </w:p>
    <w:p w14:paraId="057E5AE2" w14:textId="77A31F58" w:rsidR="00DB126E" w:rsidRPr="009E5951" w:rsidRDefault="00DB126E" w:rsidP="00A84E31">
      <w:pPr>
        <w:pStyle w:val="ListParagraph"/>
        <w:keepNext/>
        <w:numPr>
          <w:ilvl w:val="0"/>
          <w:numId w:val="12"/>
        </w:numPr>
        <w:rPr>
          <w:rFonts w:cstheme="minorHAnsi"/>
          <w:noProof/>
          <w:lang w:val="en-GB"/>
        </w:rPr>
      </w:pPr>
      <w:r w:rsidRPr="009E5951">
        <w:rPr>
          <w:rFonts w:cstheme="minorHAnsi"/>
          <w:noProof/>
          <w:lang w:val="en-GB"/>
        </w:rPr>
        <w:t>Copy the service URL for the GET http request:</w:t>
      </w:r>
    </w:p>
    <w:p w14:paraId="5386DB97" w14:textId="2CD61A0F" w:rsidR="00DB126E" w:rsidRPr="009E5951" w:rsidRDefault="00392837" w:rsidP="00A84E31">
      <w:pPr>
        <w:pStyle w:val="ListParagraph"/>
        <w:keepNext/>
        <w:numPr>
          <w:ilvl w:val="1"/>
          <w:numId w:val="12"/>
        </w:numPr>
        <w:rPr>
          <w:rFonts w:cstheme="minorHAnsi"/>
          <w:noProof/>
          <w:lang w:val="en-GB"/>
        </w:rPr>
      </w:pPr>
      <w:r w:rsidRPr="009E5951">
        <w:rPr>
          <w:rFonts w:cstheme="minorHAnsi"/>
          <w:noProof/>
          <w:lang w:val="en-GB" w:eastAsia="en-GB"/>
        </w:rPr>
        <w:drawing>
          <wp:anchor distT="0" distB="0" distL="114300" distR="114300" simplePos="0" relativeHeight="251699712" behindDoc="0" locked="0" layoutInCell="1" allowOverlap="1" wp14:anchorId="3F4A7F78" wp14:editId="32B7D546">
            <wp:simplePos x="0" y="0"/>
            <wp:positionH relativeFrom="column">
              <wp:posOffset>3906520</wp:posOffset>
            </wp:positionH>
            <wp:positionV relativeFrom="paragraph">
              <wp:posOffset>3175</wp:posOffset>
            </wp:positionV>
            <wp:extent cx="2968625" cy="657225"/>
            <wp:effectExtent l="0" t="0" r="3175" b="3175"/>
            <wp:wrapSquare wrapText="bothSides"/>
            <wp:docPr id="25" name="Picture 25" descr="/var/folders/3c/n2d_jp3x4nn9p8vdr15jsxsh0000gn/T/DIS_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3c/n2d_jp3x4nn9p8vdr15jsxsh0000gn/T/DIS_37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862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B126E" w:rsidRPr="009E5951">
        <w:rPr>
          <w:rFonts w:cstheme="minorHAnsi"/>
          <w:noProof/>
          <w:lang w:val="en-GB"/>
        </w:rPr>
        <w:t>Sample - https://private-245df0-mybankaccountservices.apiary-mock.com/accountBalance</w:t>
      </w:r>
    </w:p>
    <w:p w14:paraId="517DA35D" w14:textId="2CB26DC5" w:rsidR="00392837" w:rsidRPr="009E5951" w:rsidRDefault="00392837" w:rsidP="00561131">
      <w:pPr>
        <w:keepNext/>
        <w:rPr>
          <w:rFonts w:cstheme="minorHAnsi"/>
          <w:noProof/>
        </w:rPr>
      </w:pPr>
      <w:r w:rsidRPr="009E5951">
        <w:rPr>
          <w:rFonts w:cstheme="minorHAnsi"/>
          <w:noProof/>
          <w:lang w:val="en-GB" w:eastAsia="en-GB"/>
        </w:rPr>
        <w:drawing>
          <wp:anchor distT="0" distB="0" distL="114300" distR="114300" simplePos="0" relativeHeight="251706880" behindDoc="0" locked="0" layoutInCell="1" allowOverlap="1" wp14:anchorId="0B8E6BAE" wp14:editId="33CE287A">
            <wp:simplePos x="0" y="0"/>
            <wp:positionH relativeFrom="column">
              <wp:posOffset>4602480</wp:posOffset>
            </wp:positionH>
            <wp:positionV relativeFrom="paragraph">
              <wp:posOffset>52147</wp:posOffset>
            </wp:positionV>
            <wp:extent cx="2157095" cy="895350"/>
            <wp:effectExtent l="0" t="0" r="1905" b="0"/>
            <wp:wrapSquare wrapText="bothSides"/>
            <wp:docPr id="26" name="Picture 26" descr="/var/folders/3c/n2d_jp3x4nn9p8vdr15jsxsh0000gn/T/DIS_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3c/n2d_jp3x4nn9p8vdr15jsxsh0000gn/T/DIS_37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5709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B5DBD3" w14:textId="0338F774" w:rsidR="00DB126E" w:rsidRPr="009E5951" w:rsidRDefault="00DB126E" w:rsidP="00A84E31">
      <w:pPr>
        <w:pStyle w:val="ListParagraph"/>
        <w:keepNext/>
        <w:numPr>
          <w:ilvl w:val="0"/>
          <w:numId w:val="12"/>
        </w:numPr>
        <w:rPr>
          <w:rFonts w:cstheme="minorHAnsi"/>
          <w:noProof/>
        </w:rPr>
      </w:pPr>
      <w:r w:rsidRPr="009E5951">
        <w:rPr>
          <w:rFonts w:cstheme="minorHAnsi"/>
          <w:noProof/>
        </w:rPr>
        <w:t>Paste this in your Browser and submit the request</w:t>
      </w:r>
    </w:p>
    <w:p w14:paraId="59BB0D80" w14:textId="35EF400B" w:rsidR="00DB126E" w:rsidRPr="009E5951" w:rsidRDefault="00DB126E" w:rsidP="00A84E31">
      <w:pPr>
        <w:pStyle w:val="ListParagraph"/>
        <w:keepNext/>
        <w:numPr>
          <w:ilvl w:val="0"/>
          <w:numId w:val="12"/>
        </w:numPr>
        <w:rPr>
          <w:rFonts w:cstheme="minorHAnsi"/>
          <w:noProof/>
        </w:rPr>
      </w:pPr>
      <w:r w:rsidRPr="009E5951">
        <w:rPr>
          <w:rFonts w:cstheme="minorHAnsi"/>
          <w:noProof/>
        </w:rPr>
        <w:t>Review the API response</w:t>
      </w:r>
    </w:p>
    <w:p w14:paraId="5654C009" w14:textId="2D2E24F4" w:rsidR="003B74DC" w:rsidRPr="009E5951" w:rsidRDefault="003B74DC" w:rsidP="00561131">
      <w:pPr>
        <w:pStyle w:val="Heading2"/>
        <w:rPr>
          <w:rFonts w:asciiTheme="minorHAnsi" w:hAnsiTheme="minorHAnsi" w:cstheme="minorHAnsi"/>
          <w:noProof/>
          <w:sz w:val="22"/>
          <w:szCs w:val="22"/>
        </w:rPr>
      </w:pPr>
      <w:bookmarkStart w:id="31" w:name="_Toc508123899"/>
      <w:r w:rsidRPr="009E5951">
        <w:rPr>
          <w:rFonts w:asciiTheme="minorHAnsi" w:hAnsiTheme="minorHAnsi" w:cstheme="minorHAnsi"/>
          <w:noProof/>
          <w:sz w:val="22"/>
          <w:szCs w:val="22"/>
        </w:rPr>
        <w:lastRenderedPageBreak/>
        <w:t>Integrated Code Examples</w:t>
      </w:r>
      <w:bookmarkEnd w:id="31"/>
    </w:p>
    <w:p w14:paraId="4F9E0353" w14:textId="35322383" w:rsidR="003B74DC" w:rsidRPr="009E5951" w:rsidRDefault="003B74DC" w:rsidP="00561131">
      <w:pPr>
        <w:keepNext/>
        <w:rPr>
          <w:rFonts w:cstheme="minorHAnsi"/>
          <w:noProof/>
        </w:rPr>
      </w:pPr>
      <w:r w:rsidRPr="009E5951">
        <w:rPr>
          <w:rFonts w:cstheme="minorHAnsi"/>
          <w:noProof/>
        </w:rPr>
        <w:t>We encourage a contract-first approach to designing your API. Write your API Description first before writing any server or client code.</w:t>
      </w:r>
    </w:p>
    <w:p w14:paraId="3678BA11" w14:textId="43AF7413" w:rsidR="003B74DC" w:rsidRPr="009E5951" w:rsidRDefault="003B74DC" w:rsidP="00561131">
      <w:pPr>
        <w:keepNext/>
        <w:rPr>
          <w:rFonts w:cstheme="minorHAnsi"/>
          <w:noProof/>
        </w:rPr>
      </w:pPr>
      <w:r w:rsidRPr="009E5951">
        <w:rPr>
          <w:rFonts w:cstheme="minorHAnsi"/>
          <w:noProof/>
        </w:rPr>
        <w:t>To make this process possible, Apiary provides tools that allow you to try out your API as you design it. Code examples are one tool provided that can be dropped into your existing code or used for prototyping.</w:t>
      </w:r>
    </w:p>
    <w:p w14:paraId="3D04E08F" w14:textId="3E202C71" w:rsidR="00793DD9" w:rsidRPr="009E5951" w:rsidRDefault="00793DD9" w:rsidP="00561131">
      <w:pPr>
        <w:keepNext/>
        <w:rPr>
          <w:rFonts w:cstheme="minorHAnsi"/>
          <w:noProof/>
        </w:rPr>
      </w:pPr>
      <w:r w:rsidRPr="009E5951">
        <w:rPr>
          <w:rFonts w:cstheme="minorHAnsi"/>
          <w:noProof/>
        </w:rPr>
        <w:t>Apiary has auto-generated tools that can create API clients in dozens of programming languages, including Python, PHP, Nodejs, Java, Go, C#, etc.</w:t>
      </w:r>
    </w:p>
    <w:p w14:paraId="74843AC9" w14:textId="7D7BCD9D" w:rsidR="003B74DC" w:rsidRPr="009E5951" w:rsidRDefault="003B74DC" w:rsidP="00561131">
      <w:pPr>
        <w:keepNext/>
        <w:rPr>
          <w:rFonts w:cstheme="minorHAnsi"/>
          <w:noProof/>
        </w:rPr>
      </w:pPr>
      <w:r w:rsidRPr="009E5951">
        <w:rPr>
          <w:rFonts w:cstheme="minorHAnsi"/>
          <w:noProof/>
        </w:rPr>
        <w:t>Finding and Using Code Examples-You can find the code examples in the machine column of the documentation. Below is a screenshot of the JavaScript code example you would see in the Polls API documentation.</w:t>
      </w:r>
    </w:p>
    <w:p w14:paraId="118BE92A" w14:textId="571390CB" w:rsidR="003B74DC" w:rsidRPr="009E5951" w:rsidRDefault="003B74DC" w:rsidP="00561131">
      <w:pPr>
        <w:keepNext/>
        <w:rPr>
          <w:rFonts w:cstheme="minorHAnsi"/>
          <w:noProof/>
        </w:rPr>
      </w:pPr>
    </w:p>
    <w:p w14:paraId="4B2D7AAA" w14:textId="32794F58" w:rsidR="00C419A1" w:rsidRPr="009E5951" w:rsidRDefault="00C419A1" w:rsidP="00561131">
      <w:pPr>
        <w:keepNext/>
        <w:rPr>
          <w:rFonts w:cstheme="minorHAnsi"/>
          <w:noProof/>
        </w:rPr>
      </w:pPr>
      <w:r w:rsidRPr="009E5951">
        <w:rPr>
          <w:rFonts w:cstheme="minorHAnsi"/>
          <w:noProof/>
          <w:lang w:val="en-GB" w:eastAsia="en-GB"/>
        </w:rPr>
        <w:drawing>
          <wp:inline distT="0" distB="0" distL="0" distR="0" wp14:anchorId="6D69AB31" wp14:editId="28525207">
            <wp:extent cx="5427878" cy="3040617"/>
            <wp:effectExtent l="0" t="0" r="1905" b="762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0"/>
                    <a:srcRect t="2936" b="4789"/>
                    <a:stretch/>
                  </pic:blipFill>
                  <pic:spPr>
                    <a:xfrm>
                      <a:off x="0" y="0"/>
                      <a:ext cx="5436657" cy="3045535"/>
                    </a:xfrm>
                    <a:prstGeom prst="rect">
                      <a:avLst/>
                    </a:prstGeom>
                  </pic:spPr>
                </pic:pic>
              </a:graphicData>
            </a:graphic>
          </wp:inline>
        </w:drawing>
      </w:r>
    </w:p>
    <w:p w14:paraId="26E20F6B" w14:textId="599ED124" w:rsidR="00C419A1" w:rsidRPr="009E5951" w:rsidRDefault="00C419A1" w:rsidP="00A84E31">
      <w:pPr>
        <w:pStyle w:val="ListParagraph"/>
        <w:numPr>
          <w:ilvl w:val="0"/>
          <w:numId w:val="14"/>
        </w:numPr>
        <w:rPr>
          <w:rFonts w:cstheme="minorHAnsi"/>
          <w:noProof/>
        </w:rPr>
      </w:pPr>
      <w:r w:rsidRPr="009E5951">
        <w:rPr>
          <w:rFonts w:cstheme="minorHAnsi"/>
          <w:noProof/>
        </w:rPr>
        <w:t xml:space="preserve">Click on </w:t>
      </w:r>
      <w:hyperlink r:id="rId41" w:anchor="reference/question/question/view-a-question-detail?console=1" w:history="1">
        <w:r w:rsidRPr="009E5951">
          <w:rPr>
            <w:rStyle w:val="Hyperlink"/>
            <w:rFonts w:cstheme="minorHAnsi"/>
            <w:noProof/>
          </w:rPr>
          <w:t>https://pollsapi.docs.apiary.io/#reference/question/question/view-a-question-detail?console=1</w:t>
        </w:r>
      </w:hyperlink>
    </w:p>
    <w:p w14:paraId="497647D9" w14:textId="2921C8E3" w:rsidR="00C419A1" w:rsidRPr="009E5951" w:rsidRDefault="00C419A1" w:rsidP="00A84E31">
      <w:pPr>
        <w:pStyle w:val="ListParagraph"/>
        <w:numPr>
          <w:ilvl w:val="0"/>
          <w:numId w:val="14"/>
        </w:numPr>
        <w:rPr>
          <w:rFonts w:cstheme="minorHAnsi"/>
          <w:noProof/>
        </w:rPr>
      </w:pPr>
      <w:r w:rsidRPr="009E5951">
        <w:rPr>
          <w:rFonts w:cstheme="minorHAnsi"/>
          <w:noProof/>
        </w:rPr>
        <w:t>Click on ‘Retreive the Entry Point’</w:t>
      </w:r>
    </w:p>
    <w:p w14:paraId="191AD4FC" w14:textId="78E3DB57" w:rsidR="00C419A1" w:rsidRPr="009E5951" w:rsidRDefault="00C419A1" w:rsidP="00A84E31">
      <w:pPr>
        <w:pStyle w:val="ListParagraph"/>
        <w:numPr>
          <w:ilvl w:val="0"/>
          <w:numId w:val="14"/>
        </w:numPr>
        <w:rPr>
          <w:rFonts w:cstheme="minorHAnsi"/>
          <w:noProof/>
        </w:rPr>
      </w:pPr>
      <w:r w:rsidRPr="009E5951">
        <w:rPr>
          <w:rFonts w:cstheme="minorHAnsi"/>
          <w:noProof/>
        </w:rPr>
        <w:t>Click on ‘Debuggting Proxy and JavaScript’ in request</w:t>
      </w:r>
    </w:p>
    <w:p w14:paraId="6FB2B5E4" w14:textId="2631B284" w:rsidR="003B74DC" w:rsidRPr="009E5951" w:rsidRDefault="003B74DC" w:rsidP="00561131">
      <w:pPr>
        <w:keepNext/>
        <w:rPr>
          <w:rStyle w:val="Hyperlink"/>
          <w:rFonts w:cstheme="minorHAnsi"/>
          <w:noProof/>
        </w:rPr>
      </w:pPr>
      <w:r w:rsidRPr="009E5951">
        <w:rPr>
          <w:rFonts w:cstheme="minorHAnsi"/>
          <w:noProof/>
        </w:rPr>
        <w:t xml:space="preserve">Contributing Code Examples-Our code examples are open source, and you can contribute by improving our existing examples or adding new ones. You can find these examples templates in this GitHub repository </w:t>
      </w:r>
      <w:hyperlink r:id="rId42" w:history="1">
        <w:r w:rsidRPr="009E5951">
          <w:rPr>
            <w:rStyle w:val="Hyperlink"/>
            <w:rFonts w:cstheme="minorHAnsi"/>
            <w:noProof/>
          </w:rPr>
          <w:t>https://github.com/apiaryio/language-templates</w:t>
        </w:r>
      </w:hyperlink>
    </w:p>
    <w:p w14:paraId="4B343218" w14:textId="4F592CD7" w:rsidR="00F90FF7" w:rsidRPr="009E5951" w:rsidRDefault="001F4150" w:rsidP="00F90FF7">
      <w:pPr>
        <w:pStyle w:val="Heading1"/>
        <w:rPr>
          <w:rFonts w:asciiTheme="minorHAnsi" w:hAnsiTheme="minorHAnsi" w:cstheme="minorHAnsi"/>
          <w:noProof/>
          <w:sz w:val="22"/>
          <w:szCs w:val="22"/>
        </w:rPr>
      </w:pPr>
      <w:bookmarkStart w:id="32" w:name="_Toc508123900"/>
      <w:r w:rsidRPr="009E5951">
        <w:rPr>
          <w:rFonts w:asciiTheme="minorHAnsi" w:hAnsiTheme="minorHAnsi" w:cstheme="minorHAnsi"/>
          <w:noProof/>
          <w:sz w:val="22"/>
          <w:szCs w:val="22"/>
        </w:rPr>
        <w:t>Collaborating Via Documentation Share</w:t>
      </w:r>
      <w:bookmarkEnd w:id="32"/>
    </w:p>
    <w:p w14:paraId="45235DA7" w14:textId="660852A4" w:rsidR="00F90FF7" w:rsidRPr="009E5951" w:rsidRDefault="0056668C" w:rsidP="00F90FF7">
      <w:pPr>
        <w:rPr>
          <w:rFonts w:cstheme="minorHAnsi"/>
          <w:lang w:val="en-GB"/>
        </w:rPr>
      </w:pPr>
      <w:r w:rsidRPr="009E5951">
        <w:rPr>
          <w:rFonts w:cstheme="minorHAnsi"/>
          <w:lang w:val="en-GB"/>
        </w:rPr>
        <w:t>GitHub Integration is third way of sharing APIs (first one is domain URL, second one is inviting team members</w:t>
      </w:r>
    </w:p>
    <w:p w14:paraId="78CCB857" w14:textId="2803AD7B" w:rsidR="00F90FF7" w:rsidRPr="009E5951" w:rsidRDefault="00F90FF7" w:rsidP="00F90FF7">
      <w:pPr>
        <w:pStyle w:val="Heading2"/>
        <w:rPr>
          <w:rFonts w:asciiTheme="minorHAnsi" w:hAnsiTheme="minorHAnsi" w:cstheme="minorHAnsi"/>
          <w:sz w:val="22"/>
          <w:szCs w:val="22"/>
        </w:rPr>
      </w:pPr>
      <w:bookmarkStart w:id="33" w:name="_Toc508123901"/>
      <w:r w:rsidRPr="009E5951">
        <w:rPr>
          <w:rFonts w:asciiTheme="minorHAnsi" w:hAnsiTheme="minorHAnsi" w:cstheme="minorHAnsi"/>
          <w:sz w:val="22"/>
          <w:szCs w:val="22"/>
        </w:rPr>
        <w:t>Sharing Documentation Via URL</w:t>
      </w:r>
      <w:bookmarkEnd w:id="33"/>
    </w:p>
    <w:p w14:paraId="170BC5CC" w14:textId="77777777" w:rsidR="00F90FF7" w:rsidRPr="009E5951" w:rsidRDefault="00F90FF7" w:rsidP="00F90FF7">
      <w:pPr>
        <w:pStyle w:val="ListParagraph"/>
        <w:numPr>
          <w:ilvl w:val="0"/>
          <w:numId w:val="7"/>
        </w:numPr>
        <w:rPr>
          <w:rFonts w:cstheme="minorHAnsi"/>
          <w:noProof/>
        </w:rPr>
      </w:pPr>
      <w:r w:rsidRPr="009E5951">
        <w:rPr>
          <w:rFonts w:cstheme="minorHAnsi"/>
          <w:noProof/>
        </w:rPr>
        <w:t>Click on the Settings</w:t>
      </w:r>
    </w:p>
    <w:p w14:paraId="39AFE2F3" w14:textId="77777777" w:rsidR="00F90FF7" w:rsidRPr="009E5951" w:rsidRDefault="00F90FF7" w:rsidP="00F90FF7">
      <w:pPr>
        <w:pStyle w:val="ListParagraph"/>
        <w:rPr>
          <w:rFonts w:cstheme="minorHAnsi"/>
          <w:noProof/>
        </w:rPr>
      </w:pPr>
      <w:r w:rsidRPr="009E5951">
        <w:rPr>
          <w:rFonts w:cstheme="minorHAnsi"/>
          <w:noProof/>
          <w:lang w:val="en-GB" w:eastAsia="en-GB"/>
        </w:rPr>
        <w:drawing>
          <wp:inline distT="0" distB="0" distL="0" distR="0" wp14:anchorId="473481F4" wp14:editId="446A593D">
            <wp:extent cx="4111142" cy="394970"/>
            <wp:effectExtent l="0" t="0" r="381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190" r="40037" b="80322"/>
                    <a:stretch/>
                  </pic:blipFill>
                  <pic:spPr bwMode="auto">
                    <a:xfrm>
                      <a:off x="0" y="0"/>
                      <a:ext cx="4112256" cy="395077"/>
                    </a:xfrm>
                    <a:prstGeom prst="rect">
                      <a:avLst/>
                    </a:prstGeom>
                    <a:ln>
                      <a:noFill/>
                    </a:ln>
                    <a:extLst>
                      <a:ext uri="{53640926-AAD7-44D8-BBD7-CCE9431645EC}">
                        <a14:shadowObscured xmlns:a14="http://schemas.microsoft.com/office/drawing/2010/main"/>
                      </a:ext>
                    </a:extLst>
                  </pic:spPr>
                </pic:pic>
              </a:graphicData>
            </a:graphic>
          </wp:inline>
        </w:drawing>
      </w:r>
    </w:p>
    <w:p w14:paraId="2BA254D4" w14:textId="77777777" w:rsidR="00F90FF7" w:rsidRPr="009E5951" w:rsidRDefault="00F90FF7" w:rsidP="00F90FF7">
      <w:pPr>
        <w:pStyle w:val="ListParagraph"/>
        <w:numPr>
          <w:ilvl w:val="0"/>
          <w:numId w:val="7"/>
        </w:numPr>
        <w:rPr>
          <w:rFonts w:cstheme="minorHAnsi"/>
          <w:noProof/>
        </w:rPr>
      </w:pPr>
      <w:r w:rsidRPr="009E5951">
        <w:rPr>
          <w:rFonts w:cstheme="minorHAnsi"/>
          <w:noProof/>
        </w:rPr>
        <w:t>Review API domain (URL that you can copy paste and share with everyone who do not even have Apiary)</w:t>
      </w:r>
    </w:p>
    <w:p w14:paraId="0D9D069C" w14:textId="77777777" w:rsidR="00F90FF7" w:rsidRPr="009E5951" w:rsidRDefault="00F90FF7" w:rsidP="00F90FF7">
      <w:pPr>
        <w:pStyle w:val="ListParagraph"/>
        <w:rPr>
          <w:rFonts w:cstheme="minorHAnsi"/>
          <w:noProof/>
        </w:rPr>
      </w:pPr>
      <w:r w:rsidRPr="009E5951">
        <w:rPr>
          <w:rFonts w:cstheme="minorHAnsi"/>
          <w:noProof/>
        </w:rPr>
        <w:lastRenderedPageBreak/>
        <w:t>Copy-Paste URL in another browser to check</w:t>
      </w:r>
    </w:p>
    <w:p w14:paraId="5C134DFC" w14:textId="77777777" w:rsidR="00F90FF7" w:rsidRPr="009E5951" w:rsidRDefault="00F90FF7" w:rsidP="00F90FF7">
      <w:pPr>
        <w:pStyle w:val="ListParagraph"/>
        <w:numPr>
          <w:ilvl w:val="0"/>
          <w:numId w:val="7"/>
        </w:numPr>
        <w:rPr>
          <w:rFonts w:cstheme="minorHAnsi"/>
          <w:noProof/>
        </w:rPr>
      </w:pPr>
      <w:r w:rsidRPr="009E5951">
        <w:rPr>
          <w:rFonts w:cstheme="minorHAnsi"/>
          <w:noProof/>
        </w:rPr>
        <w:t>Review Preventing Edits (On/Off)</w:t>
      </w:r>
    </w:p>
    <w:p w14:paraId="6BA3A90A" w14:textId="77777777" w:rsidR="00F90FF7" w:rsidRPr="009E5951" w:rsidRDefault="00F90FF7" w:rsidP="00F90FF7">
      <w:pPr>
        <w:pStyle w:val="ListParagraph"/>
        <w:numPr>
          <w:ilvl w:val="0"/>
          <w:numId w:val="7"/>
        </w:numPr>
        <w:rPr>
          <w:rFonts w:cstheme="minorHAnsi"/>
          <w:noProof/>
        </w:rPr>
      </w:pPr>
      <w:r w:rsidRPr="009E5951">
        <w:rPr>
          <w:rFonts w:cstheme="minorHAnsi"/>
          <w:noProof/>
        </w:rPr>
        <w:t>Review CORS (On/Off)</w:t>
      </w:r>
    </w:p>
    <w:p w14:paraId="0098E570" w14:textId="77777777" w:rsidR="00F90FF7" w:rsidRPr="009E5951" w:rsidRDefault="00F90FF7" w:rsidP="00F90FF7">
      <w:pPr>
        <w:pStyle w:val="ListParagraph"/>
        <w:numPr>
          <w:ilvl w:val="0"/>
          <w:numId w:val="7"/>
        </w:numPr>
        <w:rPr>
          <w:rFonts w:cstheme="minorHAnsi"/>
          <w:noProof/>
        </w:rPr>
      </w:pPr>
      <w:r w:rsidRPr="009E5951">
        <w:rPr>
          <w:rFonts w:cstheme="minorHAnsi"/>
          <w:noProof/>
        </w:rPr>
        <w:t>Revew Proxy (On/Off)</w:t>
      </w:r>
    </w:p>
    <w:p w14:paraId="04A6B675" w14:textId="77777777" w:rsidR="00F90FF7" w:rsidRPr="009E5951" w:rsidRDefault="00F90FF7" w:rsidP="00F90FF7">
      <w:pPr>
        <w:pStyle w:val="ListParagraph"/>
        <w:numPr>
          <w:ilvl w:val="0"/>
          <w:numId w:val="7"/>
        </w:numPr>
        <w:rPr>
          <w:rFonts w:cstheme="minorHAnsi"/>
          <w:noProof/>
        </w:rPr>
      </w:pPr>
      <w:r w:rsidRPr="009E5951">
        <w:rPr>
          <w:rFonts w:cstheme="minorHAnsi"/>
          <w:noProof/>
        </w:rPr>
        <w:t>Review Removing API Project</w:t>
      </w:r>
    </w:p>
    <w:p w14:paraId="0AB265E6" w14:textId="77777777" w:rsidR="00F90FF7" w:rsidRPr="009E5951" w:rsidRDefault="00F90FF7" w:rsidP="00F90FF7">
      <w:pPr>
        <w:pStyle w:val="ListParagraph"/>
        <w:rPr>
          <w:rFonts w:cstheme="minorHAnsi"/>
          <w:noProof/>
        </w:rPr>
      </w:pPr>
    </w:p>
    <w:p w14:paraId="78FBDAC9" w14:textId="77777777" w:rsidR="00F90FF7" w:rsidRPr="009E5951" w:rsidRDefault="00F90FF7" w:rsidP="00F90FF7">
      <w:pPr>
        <w:pStyle w:val="ListParagraph"/>
        <w:rPr>
          <w:rFonts w:cstheme="minorHAnsi"/>
          <w:noProof/>
        </w:rPr>
      </w:pPr>
      <w:r w:rsidRPr="009E5951">
        <w:rPr>
          <w:rFonts w:cstheme="minorHAnsi"/>
          <w:noProof/>
          <w:lang w:val="en-GB" w:eastAsia="en-GB"/>
        </w:rPr>
        <w:drawing>
          <wp:inline distT="0" distB="0" distL="0" distR="0" wp14:anchorId="3EEE4CB5" wp14:editId="57018389">
            <wp:extent cx="3847541" cy="301483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364" t="27583" r="20526"/>
                    <a:stretch/>
                  </pic:blipFill>
                  <pic:spPr bwMode="auto">
                    <a:xfrm>
                      <a:off x="0" y="0"/>
                      <a:ext cx="3848013" cy="3015209"/>
                    </a:xfrm>
                    <a:prstGeom prst="rect">
                      <a:avLst/>
                    </a:prstGeom>
                    <a:ln>
                      <a:noFill/>
                    </a:ln>
                    <a:extLst>
                      <a:ext uri="{53640926-AAD7-44D8-BBD7-CCE9431645EC}">
                        <a14:shadowObscured xmlns:a14="http://schemas.microsoft.com/office/drawing/2010/main"/>
                      </a:ext>
                    </a:extLst>
                  </pic:spPr>
                </pic:pic>
              </a:graphicData>
            </a:graphic>
          </wp:inline>
        </w:drawing>
      </w:r>
    </w:p>
    <w:p w14:paraId="710554B9" w14:textId="77777777" w:rsidR="00F90FF7" w:rsidRPr="009E5951" w:rsidRDefault="00F90FF7" w:rsidP="00F90FF7">
      <w:pPr>
        <w:pStyle w:val="ListParagraph"/>
        <w:numPr>
          <w:ilvl w:val="0"/>
          <w:numId w:val="7"/>
        </w:numPr>
        <w:rPr>
          <w:rFonts w:cstheme="minorHAnsi"/>
          <w:noProof/>
        </w:rPr>
      </w:pPr>
      <w:r w:rsidRPr="009E5951">
        <w:rPr>
          <w:rFonts w:cstheme="minorHAnsi"/>
          <w:noProof/>
        </w:rPr>
        <w:t>Review Request for Transfering Ownernship</w:t>
      </w:r>
    </w:p>
    <w:p w14:paraId="74902B6C" w14:textId="77777777" w:rsidR="00F90FF7" w:rsidRPr="009E5951" w:rsidRDefault="00F90FF7" w:rsidP="00F90FF7">
      <w:pPr>
        <w:pStyle w:val="ListParagraph"/>
        <w:numPr>
          <w:ilvl w:val="0"/>
          <w:numId w:val="7"/>
        </w:numPr>
        <w:rPr>
          <w:rFonts w:cstheme="minorHAnsi"/>
          <w:noProof/>
        </w:rPr>
      </w:pPr>
      <w:r w:rsidRPr="009E5951">
        <w:rPr>
          <w:rFonts w:cstheme="minorHAnsi"/>
          <w:noProof/>
        </w:rPr>
        <w:t>Review Private Documentation (On/Off)</w:t>
      </w:r>
    </w:p>
    <w:p w14:paraId="59DED5EE" w14:textId="77777777" w:rsidR="00F90FF7" w:rsidRPr="009E5951" w:rsidRDefault="00F90FF7" w:rsidP="00F90FF7">
      <w:pPr>
        <w:pStyle w:val="ListParagraph"/>
        <w:rPr>
          <w:rFonts w:cstheme="minorHAnsi"/>
          <w:noProof/>
        </w:rPr>
      </w:pPr>
    </w:p>
    <w:p w14:paraId="54C1E380" w14:textId="153F18DF" w:rsidR="00F90FF7" w:rsidRPr="009E5951" w:rsidRDefault="00F90FF7" w:rsidP="00F90FF7">
      <w:pPr>
        <w:pStyle w:val="ListParagraph"/>
        <w:rPr>
          <w:rFonts w:cstheme="minorHAnsi"/>
          <w:noProof/>
        </w:rPr>
      </w:pPr>
      <w:r w:rsidRPr="009E5951">
        <w:rPr>
          <w:rFonts w:cstheme="minorHAnsi"/>
          <w:noProof/>
          <w:lang w:val="en-GB" w:eastAsia="en-GB"/>
        </w:rPr>
        <w:drawing>
          <wp:inline distT="0" distB="0" distL="0" distR="0" wp14:anchorId="701FF90E" wp14:editId="15A28992">
            <wp:extent cx="3847465" cy="2340864"/>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977" t="10893" r="21901" b="32867"/>
                    <a:stretch/>
                  </pic:blipFill>
                  <pic:spPr bwMode="auto">
                    <a:xfrm>
                      <a:off x="0" y="0"/>
                      <a:ext cx="3848811" cy="2341683"/>
                    </a:xfrm>
                    <a:prstGeom prst="rect">
                      <a:avLst/>
                    </a:prstGeom>
                    <a:ln>
                      <a:noFill/>
                    </a:ln>
                    <a:extLst>
                      <a:ext uri="{53640926-AAD7-44D8-BBD7-CCE9431645EC}">
                        <a14:shadowObscured xmlns:a14="http://schemas.microsoft.com/office/drawing/2010/main"/>
                      </a:ext>
                    </a:extLst>
                  </pic:spPr>
                </pic:pic>
              </a:graphicData>
            </a:graphic>
          </wp:inline>
        </w:drawing>
      </w:r>
    </w:p>
    <w:p w14:paraId="5E88B9FF" w14:textId="418403F6" w:rsidR="00F90FF7" w:rsidRPr="009E5951" w:rsidRDefault="00F90FF7" w:rsidP="00F90FF7">
      <w:pPr>
        <w:pStyle w:val="Heading2"/>
        <w:rPr>
          <w:rFonts w:asciiTheme="minorHAnsi" w:hAnsiTheme="minorHAnsi" w:cstheme="minorHAnsi"/>
          <w:sz w:val="22"/>
          <w:szCs w:val="22"/>
        </w:rPr>
      </w:pPr>
      <w:bookmarkStart w:id="34" w:name="_Toc508123902"/>
      <w:r w:rsidRPr="009E5951">
        <w:rPr>
          <w:rFonts w:asciiTheme="minorHAnsi" w:hAnsiTheme="minorHAnsi" w:cstheme="minorHAnsi"/>
          <w:sz w:val="22"/>
          <w:szCs w:val="22"/>
        </w:rPr>
        <w:t>Sharing Documentation Via Adding Team Members That Can Edit/View</w:t>
      </w:r>
      <w:bookmarkEnd w:id="34"/>
    </w:p>
    <w:p w14:paraId="2FF7E49B" w14:textId="632EAB11" w:rsidR="00F90FF7" w:rsidRPr="009E5951" w:rsidRDefault="00F90FF7" w:rsidP="00F90FF7">
      <w:pPr>
        <w:pStyle w:val="ListParagraph"/>
        <w:numPr>
          <w:ilvl w:val="0"/>
          <w:numId w:val="17"/>
        </w:numPr>
        <w:rPr>
          <w:rFonts w:cstheme="minorHAnsi"/>
          <w:noProof/>
        </w:rPr>
      </w:pPr>
      <w:r w:rsidRPr="009E5951">
        <w:rPr>
          <w:rFonts w:cstheme="minorHAnsi"/>
          <w:noProof/>
        </w:rPr>
        <w:t>Click on People Tab</w:t>
      </w:r>
    </w:p>
    <w:p w14:paraId="091B7DE2" w14:textId="68B34B4E" w:rsidR="00F90FF7" w:rsidRPr="009E5951" w:rsidRDefault="00F90FF7" w:rsidP="00F90FF7">
      <w:pPr>
        <w:rPr>
          <w:rFonts w:cstheme="minorHAnsi"/>
        </w:rPr>
      </w:pPr>
      <w:r w:rsidRPr="009E5951">
        <w:rPr>
          <w:rFonts w:cstheme="minorHAnsi"/>
          <w:noProof/>
          <w:lang w:val="en-GB" w:eastAsia="en-GB"/>
        </w:rPr>
        <w:drawing>
          <wp:inline distT="0" distB="0" distL="0" distR="0" wp14:anchorId="415CCC19" wp14:editId="2FECB7AA">
            <wp:extent cx="3906316" cy="4165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663" r="42981" b="80322"/>
                    <a:stretch/>
                  </pic:blipFill>
                  <pic:spPr bwMode="auto">
                    <a:xfrm>
                      <a:off x="0" y="0"/>
                      <a:ext cx="3910386" cy="416994"/>
                    </a:xfrm>
                    <a:prstGeom prst="rect">
                      <a:avLst/>
                    </a:prstGeom>
                    <a:ln>
                      <a:noFill/>
                    </a:ln>
                    <a:extLst>
                      <a:ext uri="{53640926-AAD7-44D8-BBD7-CCE9431645EC}">
                        <a14:shadowObscured xmlns:a14="http://schemas.microsoft.com/office/drawing/2010/main"/>
                      </a:ext>
                    </a:extLst>
                  </pic:spPr>
                </pic:pic>
              </a:graphicData>
            </a:graphic>
          </wp:inline>
        </w:drawing>
      </w:r>
    </w:p>
    <w:p w14:paraId="0694422A" w14:textId="2EACAB14" w:rsidR="001F4150" w:rsidRPr="009E5951" w:rsidRDefault="001F4150" w:rsidP="001F4150">
      <w:pPr>
        <w:pStyle w:val="ListParagraph"/>
        <w:numPr>
          <w:ilvl w:val="0"/>
          <w:numId w:val="17"/>
        </w:numPr>
        <w:rPr>
          <w:rFonts w:cstheme="minorHAnsi"/>
          <w:noProof/>
        </w:rPr>
      </w:pPr>
      <w:r w:rsidRPr="009E5951">
        <w:rPr>
          <w:rFonts w:cstheme="minorHAnsi"/>
          <w:noProof/>
        </w:rPr>
        <w:t>Review Inviting People and Can View/Edit roles</w:t>
      </w:r>
    </w:p>
    <w:p w14:paraId="30A9D776" w14:textId="77777777" w:rsidR="00F90FF7" w:rsidRPr="009E5951" w:rsidRDefault="00F90FF7" w:rsidP="00F90FF7">
      <w:pPr>
        <w:pStyle w:val="ListParagraph"/>
        <w:rPr>
          <w:rFonts w:cstheme="minorHAnsi"/>
          <w:noProof/>
        </w:rPr>
      </w:pPr>
    </w:p>
    <w:p w14:paraId="44CFCF9F" w14:textId="3FE1ED4D" w:rsidR="00F90FF7" w:rsidRPr="009E5951" w:rsidRDefault="00F90FF7" w:rsidP="00F90FF7">
      <w:pPr>
        <w:pStyle w:val="ListParagraph"/>
        <w:rPr>
          <w:rFonts w:cstheme="minorHAnsi"/>
          <w:noProof/>
        </w:rPr>
      </w:pPr>
    </w:p>
    <w:p w14:paraId="29A551C5" w14:textId="763186A0" w:rsidR="00F90FF7" w:rsidRPr="009E5951" w:rsidRDefault="00F90FF7" w:rsidP="00F90FF7">
      <w:pPr>
        <w:pStyle w:val="ListParagraph"/>
        <w:rPr>
          <w:rFonts w:cstheme="minorHAnsi"/>
          <w:noProof/>
        </w:rPr>
      </w:pPr>
      <w:r w:rsidRPr="009E5951">
        <w:rPr>
          <w:rFonts w:cstheme="minorHAnsi"/>
          <w:noProof/>
          <w:lang w:val="en-GB" w:eastAsia="en-GB"/>
        </w:rPr>
        <w:drawing>
          <wp:inline distT="0" distB="0" distL="0" distR="0" wp14:anchorId="62F20A13" wp14:editId="64D103EC">
            <wp:extent cx="2955341" cy="2445794"/>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7"/>
                    <a:srcRect l="21233" t="9476" r="21789" b="12858"/>
                    <a:stretch/>
                  </pic:blipFill>
                  <pic:spPr bwMode="auto">
                    <a:xfrm>
                      <a:off x="0" y="0"/>
                      <a:ext cx="2961363" cy="2450778"/>
                    </a:xfrm>
                    <a:prstGeom prst="rect">
                      <a:avLst/>
                    </a:prstGeom>
                    <a:ln>
                      <a:noFill/>
                    </a:ln>
                    <a:extLst>
                      <a:ext uri="{53640926-AAD7-44D8-BBD7-CCE9431645EC}">
                        <a14:shadowObscured xmlns:a14="http://schemas.microsoft.com/office/drawing/2010/main"/>
                      </a:ext>
                    </a:extLst>
                  </pic:spPr>
                </pic:pic>
              </a:graphicData>
            </a:graphic>
          </wp:inline>
        </w:drawing>
      </w:r>
    </w:p>
    <w:p w14:paraId="25B3AFEF" w14:textId="43199577" w:rsidR="001F4150" w:rsidRPr="009E5951" w:rsidRDefault="001F4150" w:rsidP="001F4150">
      <w:pPr>
        <w:pStyle w:val="Heading2"/>
        <w:rPr>
          <w:rFonts w:asciiTheme="minorHAnsi" w:hAnsiTheme="minorHAnsi" w:cstheme="minorHAnsi"/>
          <w:sz w:val="22"/>
          <w:szCs w:val="22"/>
        </w:rPr>
      </w:pPr>
      <w:bookmarkStart w:id="35" w:name="_Toc508123903"/>
      <w:r w:rsidRPr="009E5951">
        <w:rPr>
          <w:rFonts w:asciiTheme="minorHAnsi" w:hAnsiTheme="minorHAnsi" w:cstheme="minorHAnsi"/>
          <w:sz w:val="22"/>
          <w:szCs w:val="22"/>
        </w:rPr>
        <w:t>Sharing Documentation Via GitHub Sync</w:t>
      </w:r>
      <w:bookmarkEnd w:id="35"/>
    </w:p>
    <w:p w14:paraId="6506AD7F" w14:textId="77777777" w:rsidR="001F4150" w:rsidRPr="009E5951" w:rsidRDefault="001F4150" w:rsidP="00F90FF7">
      <w:pPr>
        <w:pStyle w:val="ListParagraph"/>
        <w:rPr>
          <w:rFonts w:cstheme="minorHAnsi"/>
          <w:noProof/>
        </w:rPr>
      </w:pPr>
    </w:p>
    <w:p w14:paraId="6069B00F" w14:textId="128AF4A9" w:rsidR="001F4150" w:rsidRPr="009E5951" w:rsidRDefault="001F4150" w:rsidP="001F4150">
      <w:pPr>
        <w:pStyle w:val="ListParagraph"/>
        <w:numPr>
          <w:ilvl w:val="0"/>
          <w:numId w:val="20"/>
        </w:numPr>
        <w:rPr>
          <w:rFonts w:cstheme="minorHAnsi"/>
          <w:noProof/>
        </w:rPr>
      </w:pPr>
      <w:r w:rsidRPr="009E5951">
        <w:rPr>
          <w:rFonts w:cstheme="minorHAnsi"/>
          <w:noProof/>
        </w:rPr>
        <w:t>Click on Settings</w:t>
      </w:r>
    </w:p>
    <w:p w14:paraId="77D8B129" w14:textId="4CFA6DC6" w:rsidR="001F4150" w:rsidRPr="009E5951" w:rsidRDefault="001F4150" w:rsidP="001F4150">
      <w:pPr>
        <w:pStyle w:val="ListParagraph"/>
        <w:numPr>
          <w:ilvl w:val="0"/>
          <w:numId w:val="20"/>
        </w:numPr>
        <w:rPr>
          <w:rFonts w:cstheme="minorHAnsi"/>
          <w:noProof/>
        </w:rPr>
      </w:pPr>
      <w:r w:rsidRPr="009E5951">
        <w:rPr>
          <w:rFonts w:cstheme="minorHAnsi"/>
          <w:noProof/>
        </w:rPr>
        <w:t>Review Link to your GitHub account in the bottom of page</w:t>
      </w:r>
    </w:p>
    <w:p w14:paraId="57F9E542" w14:textId="0714D165" w:rsidR="00F90FF7" w:rsidRPr="009E5951" w:rsidRDefault="00F90FF7" w:rsidP="00F90FF7">
      <w:pPr>
        <w:pStyle w:val="ListParagraph"/>
        <w:rPr>
          <w:rFonts w:cstheme="minorHAnsi"/>
          <w:noProof/>
        </w:rPr>
      </w:pPr>
      <w:r w:rsidRPr="009E5951">
        <w:rPr>
          <w:rFonts w:cstheme="minorHAnsi"/>
          <w:noProof/>
          <w:lang w:val="en-GB" w:eastAsia="en-GB"/>
        </w:rPr>
        <w:drawing>
          <wp:inline distT="0" distB="0" distL="0" distR="0" wp14:anchorId="153ABE46" wp14:editId="5CAFC2C0">
            <wp:extent cx="3934460" cy="3408883"/>
            <wp:effectExtent l="0" t="0" r="8890" b="127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l="21979" t="8402" r="20627" b="9691"/>
                    <a:stretch/>
                  </pic:blipFill>
                  <pic:spPr bwMode="auto">
                    <a:xfrm>
                      <a:off x="0" y="0"/>
                      <a:ext cx="3936060" cy="3410269"/>
                    </a:xfrm>
                    <a:prstGeom prst="rect">
                      <a:avLst/>
                    </a:prstGeom>
                    <a:ln>
                      <a:noFill/>
                    </a:ln>
                    <a:extLst>
                      <a:ext uri="{53640926-AAD7-44D8-BBD7-CCE9431645EC}">
                        <a14:shadowObscured xmlns:a14="http://schemas.microsoft.com/office/drawing/2010/main"/>
                      </a:ext>
                    </a:extLst>
                  </pic:spPr>
                </pic:pic>
              </a:graphicData>
            </a:graphic>
          </wp:inline>
        </w:drawing>
      </w:r>
    </w:p>
    <w:p w14:paraId="44B1B275" w14:textId="41E8E59D" w:rsidR="001F4150" w:rsidRPr="009E5951" w:rsidRDefault="001F4150" w:rsidP="0056668C">
      <w:pPr>
        <w:pStyle w:val="ListParagraph"/>
        <w:numPr>
          <w:ilvl w:val="0"/>
          <w:numId w:val="20"/>
        </w:numPr>
        <w:rPr>
          <w:rFonts w:cstheme="minorHAnsi"/>
          <w:noProof/>
        </w:rPr>
      </w:pPr>
      <w:r w:rsidRPr="009E5951">
        <w:rPr>
          <w:rFonts w:cstheme="minorHAnsi"/>
          <w:noProof/>
        </w:rPr>
        <w:t>Enter your GitHub account and click Link Project</w:t>
      </w:r>
    </w:p>
    <w:p w14:paraId="24B07656" w14:textId="7B11B9D8" w:rsidR="001F4150" w:rsidRPr="009E5951" w:rsidRDefault="001F4150" w:rsidP="00F90FF7">
      <w:pPr>
        <w:pStyle w:val="ListParagraph"/>
        <w:rPr>
          <w:rFonts w:cstheme="minorHAnsi"/>
          <w:noProof/>
        </w:rPr>
      </w:pPr>
      <w:r w:rsidRPr="009E5951">
        <w:rPr>
          <w:rFonts w:cstheme="minorHAnsi"/>
          <w:noProof/>
          <w:lang w:val="en-GB" w:eastAsia="en-GB"/>
        </w:rPr>
        <w:lastRenderedPageBreak/>
        <w:drawing>
          <wp:inline distT="0" distB="0" distL="0" distR="0" wp14:anchorId="00A28F37" wp14:editId="477AEEB1">
            <wp:extent cx="2604211" cy="2062442"/>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721" t="35210" r="28289" b="15624"/>
                    <a:stretch/>
                  </pic:blipFill>
                  <pic:spPr bwMode="auto">
                    <a:xfrm>
                      <a:off x="0" y="0"/>
                      <a:ext cx="2605356" cy="2063349"/>
                    </a:xfrm>
                    <a:prstGeom prst="rect">
                      <a:avLst/>
                    </a:prstGeom>
                    <a:ln>
                      <a:noFill/>
                    </a:ln>
                    <a:extLst>
                      <a:ext uri="{53640926-AAD7-44D8-BBD7-CCE9431645EC}">
                        <a14:shadowObscured xmlns:a14="http://schemas.microsoft.com/office/drawing/2010/main"/>
                      </a:ext>
                    </a:extLst>
                  </pic:spPr>
                </pic:pic>
              </a:graphicData>
            </a:graphic>
          </wp:inline>
        </w:drawing>
      </w:r>
    </w:p>
    <w:p w14:paraId="27F2CD22" w14:textId="5E7BA371" w:rsidR="001F4150" w:rsidRPr="009E5951" w:rsidRDefault="001F4150" w:rsidP="001F4150">
      <w:pPr>
        <w:pStyle w:val="ListParagraph"/>
        <w:numPr>
          <w:ilvl w:val="0"/>
          <w:numId w:val="20"/>
        </w:numPr>
        <w:rPr>
          <w:rFonts w:cstheme="minorHAnsi"/>
          <w:noProof/>
        </w:rPr>
      </w:pPr>
      <w:r w:rsidRPr="009E5951">
        <w:rPr>
          <w:rFonts w:cstheme="minorHAnsi"/>
          <w:noProof/>
        </w:rPr>
        <w:t>Find available repository on your GitHub account and click Connect</w:t>
      </w:r>
    </w:p>
    <w:p w14:paraId="625FEC46" w14:textId="7689A907" w:rsidR="001F4150" w:rsidRPr="009E5951" w:rsidRDefault="001F4150" w:rsidP="00F90FF7">
      <w:pPr>
        <w:pStyle w:val="ListParagraph"/>
        <w:rPr>
          <w:rFonts w:cstheme="minorHAnsi"/>
          <w:noProof/>
        </w:rPr>
      </w:pPr>
      <w:r w:rsidRPr="009E5951">
        <w:rPr>
          <w:rFonts w:cstheme="minorHAnsi"/>
          <w:noProof/>
          <w:lang w:val="en-GB" w:eastAsia="en-GB"/>
        </w:rPr>
        <w:drawing>
          <wp:inline distT="0" distB="0" distL="0" distR="0" wp14:anchorId="6FE6CABC" wp14:editId="615DA65A">
            <wp:extent cx="3284525" cy="1806422"/>
            <wp:effectExtent l="0" t="0" r="0" b="381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0"/>
                    <a:srcRect l="25819" t="31243" r="26272" b="25355"/>
                    <a:stretch/>
                  </pic:blipFill>
                  <pic:spPr bwMode="auto">
                    <a:xfrm>
                      <a:off x="0" y="0"/>
                      <a:ext cx="3285558" cy="1806990"/>
                    </a:xfrm>
                    <a:prstGeom prst="rect">
                      <a:avLst/>
                    </a:prstGeom>
                    <a:ln>
                      <a:noFill/>
                    </a:ln>
                    <a:extLst>
                      <a:ext uri="{53640926-AAD7-44D8-BBD7-CCE9431645EC}">
                        <a14:shadowObscured xmlns:a14="http://schemas.microsoft.com/office/drawing/2010/main"/>
                      </a:ext>
                    </a:extLst>
                  </pic:spPr>
                </pic:pic>
              </a:graphicData>
            </a:graphic>
          </wp:inline>
        </w:drawing>
      </w:r>
    </w:p>
    <w:p w14:paraId="1A2672DF" w14:textId="50ABCE90" w:rsidR="001F4150" w:rsidRPr="009E5951" w:rsidRDefault="001A5F9F" w:rsidP="00F90FF7">
      <w:pPr>
        <w:pStyle w:val="ListParagraph"/>
        <w:rPr>
          <w:rFonts w:cstheme="minorHAnsi"/>
          <w:noProof/>
        </w:rPr>
      </w:pPr>
      <w:r w:rsidRPr="009E5951">
        <w:rPr>
          <w:rFonts w:cstheme="minorHAnsi"/>
          <w:noProof/>
        </w:rPr>
        <w:t>If you don’t have available repository and you create new repository, pls note that r</w:t>
      </w:r>
      <w:r w:rsidR="001F4150" w:rsidRPr="009E5951">
        <w:rPr>
          <w:rFonts w:cstheme="minorHAnsi"/>
          <w:noProof/>
        </w:rPr>
        <w:t>epository can not be empty and needs to be initialized (please initialize it with at least 1 file)</w:t>
      </w:r>
      <w:r w:rsidRPr="009E5951">
        <w:rPr>
          <w:rFonts w:cstheme="minorHAnsi"/>
          <w:noProof/>
        </w:rPr>
        <w:t xml:space="preserve"> details on </w:t>
      </w:r>
      <w:hyperlink r:id="rId51" w:history="1">
        <w:r w:rsidRPr="009E5951">
          <w:rPr>
            <w:rStyle w:val="Hyperlink"/>
            <w:rFonts w:cstheme="minorHAnsi"/>
            <w:noProof/>
          </w:rPr>
          <w:t>https://help.github.com/articles/create-a-repo/</w:t>
        </w:r>
      </w:hyperlink>
      <w:r w:rsidRPr="009E5951">
        <w:rPr>
          <w:rFonts w:cstheme="minorHAnsi"/>
          <w:noProof/>
        </w:rPr>
        <w:t xml:space="preserve"> </w:t>
      </w:r>
    </w:p>
    <w:p w14:paraId="6A204400" w14:textId="4B17280F" w:rsidR="001A5F9F" w:rsidRPr="009E5951" w:rsidRDefault="001A5F9F" w:rsidP="00F90FF7">
      <w:pPr>
        <w:pStyle w:val="ListParagraph"/>
        <w:rPr>
          <w:rFonts w:cstheme="minorHAnsi"/>
          <w:noProof/>
        </w:rPr>
      </w:pPr>
    </w:p>
    <w:p w14:paraId="526892E7" w14:textId="4C119456" w:rsidR="001A5F9F" w:rsidRPr="009E5951" w:rsidRDefault="001A5F9F" w:rsidP="00F90FF7">
      <w:pPr>
        <w:pStyle w:val="ListParagraph"/>
        <w:rPr>
          <w:rFonts w:cstheme="minorHAnsi"/>
          <w:noProof/>
        </w:rPr>
      </w:pPr>
      <w:r w:rsidRPr="009E5951">
        <w:rPr>
          <w:rFonts w:cstheme="minorHAnsi"/>
          <w:noProof/>
          <w:lang w:val="en-GB" w:eastAsia="en-GB"/>
        </w:rPr>
        <w:drawing>
          <wp:inline distT="0" distB="0" distL="0" distR="0" wp14:anchorId="6A2C527B" wp14:editId="2AD08DBE">
            <wp:extent cx="3160166" cy="16744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857" t="33119" r="13042" b="26963"/>
                    <a:stretch/>
                  </pic:blipFill>
                  <pic:spPr bwMode="auto">
                    <a:xfrm>
                      <a:off x="0" y="0"/>
                      <a:ext cx="3161604" cy="1675257"/>
                    </a:xfrm>
                    <a:prstGeom prst="rect">
                      <a:avLst/>
                    </a:prstGeom>
                    <a:ln>
                      <a:noFill/>
                    </a:ln>
                    <a:extLst>
                      <a:ext uri="{53640926-AAD7-44D8-BBD7-CCE9431645EC}">
                        <a14:shadowObscured xmlns:a14="http://schemas.microsoft.com/office/drawing/2010/main"/>
                      </a:ext>
                    </a:extLst>
                  </pic:spPr>
                </pic:pic>
              </a:graphicData>
            </a:graphic>
          </wp:inline>
        </w:drawing>
      </w:r>
    </w:p>
    <w:p w14:paraId="6258FCD8" w14:textId="0BA87206" w:rsidR="001A5F9F" w:rsidRPr="009E5951" w:rsidRDefault="001A5F9F" w:rsidP="001A5F9F">
      <w:pPr>
        <w:pStyle w:val="ListParagraph"/>
        <w:numPr>
          <w:ilvl w:val="0"/>
          <w:numId w:val="20"/>
        </w:numPr>
        <w:rPr>
          <w:rFonts w:cstheme="minorHAnsi"/>
          <w:noProof/>
        </w:rPr>
      </w:pPr>
      <w:r w:rsidRPr="009E5951">
        <w:rPr>
          <w:rFonts w:cstheme="minorHAnsi"/>
          <w:noProof/>
        </w:rPr>
        <w:t>Click Connect and Start syncronizing</w:t>
      </w:r>
    </w:p>
    <w:p w14:paraId="3062DA96" w14:textId="1ECF2FB9" w:rsidR="001A5F9F" w:rsidRPr="009E5951" w:rsidRDefault="001A5F9F" w:rsidP="001A5F9F">
      <w:pPr>
        <w:pStyle w:val="ListParagraph"/>
        <w:numPr>
          <w:ilvl w:val="0"/>
          <w:numId w:val="20"/>
        </w:numPr>
        <w:rPr>
          <w:rFonts w:cstheme="minorHAnsi"/>
          <w:noProof/>
        </w:rPr>
      </w:pPr>
      <w:r w:rsidRPr="009E5951">
        <w:rPr>
          <w:rFonts w:cstheme="minorHAnsi"/>
          <w:noProof/>
        </w:rPr>
        <w:t>Go back to the Editor Page and notice Push button on the top right corner and press it</w:t>
      </w:r>
    </w:p>
    <w:p w14:paraId="4C953E56" w14:textId="3DF19CDE" w:rsidR="001A5F9F" w:rsidRPr="009E5951" w:rsidRDefault="001A5F9F" w:rsidP="001A5F9F">
      <w:pPr>
        <w:pStyle w:val="ListParagraph"/>
        <w:rPr>
          <w:rFonts w:cstheme="minorHAnsi"/>
          <w:noProof/>
        </w:rPr>
      </w:pPr>
      <w:r w:rsidRPr="009E5951">
        <w:rPr>
          <w:rFonts w:cstheme="minorHAnsi"/>
          <w:noProof/>
          <w:lang w:val="en-GB" w:eastAsia="en-GB"/>
        </w:rPr>
        <w:drawing>
          <wp:inline distT="0" distB="0" distL="0" distR="0" wp14:anchorId="75181341" wp14:editId="35E06E0E">
            <wp:extent cx="4250511" cy="16306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991" t="16210" b="44914"/>
                    <a:stretch/>
                  </pic:blipFill>
                  <pic:spPr bwMode="auto">
                    <a:xfrm>
                      <a:off x="0" y="0"/>
                      <a:ext cx="4252591" cy="1631478"/>
                    </a:xfrm>
                    <a:prstGeom prst="rect">
                      <a:avLst/>
                    </a:prstGeom>
                    <a:ln>
                      <a:noFill/>
                    </a:ln>
                    <a:extLst>
                      <a:ext uri="{53640926-AAD7-44D8-BBD7-CCE9431645EC}">
                        <a14:shadowObscured xmlns:a14="http://schemas.microsoft.com/office/drawing/2010/main"/>
                      </a:ext>
                    </a:extLst>
                  </pic:spPr>
                </pic:pic>
              </a:graphicData>
            </a:graphic>
          </wp:inline>
        </w:drawing>
      </w:r>
    </w:p>
    <w:p w14:paraId="791BBBF3" w14:textId="225262B8" w:rsidR="001A5F9F" w:rsidRPr="009E5951" w:rsidRDefault="001A5F9F" w:rsidP="0056668C">
      <w:pPr>
        <w:pStyle w:val="ListParagraph"/>
        <w:numPr>
          <w:ilvl w:val="0"/>
          <w:numId w:val="20"/>
        </w:numPr>
        <w:rPr>
          <w:rFonts w:cstheme="minorHAnsi"/>
          <w:noProof/>
        </w:rPr>
      </w:pPr>
      <w:r w:rsidRPr="009E5951">
        <w:rPr>
          <w:rFonts w:cstheme="minorHAnsi"/>
          <w:noProof/>
        </w:rPr>
        <w:t>Click on Save and Push to GitHub</w:t>
      </w:r>
    </w:p>
    <w:p w14:paraId="4DA1F274" w14:textId="383E877F" w:rsidR="001A5F9F" w:rsidRPr="009E5951" w:rsidRDefault="001A5F9F" w:rsidP="0056668C">
      <w:pPr>
        <w:pStyle w:val="ListParagraph"/>
        <w:numPr>
          <w:ilvl w:val="0"/>
          <w:numId w:val="20"/>
        </w:numPr>
        <w:rPr>
          <w:rFonts w:cstheme="minorHAnsi"/>
          <w:noProof/>
        </w:rPr>
      </w:pPr>
      <w:r w:rsidRPr="009E5951">
        <w:rPr>
          <w:rFonts w:cstheme="minorHAnsi"/>
          <w:noProof/>
        </w:rPr>
        <w:lastRenderedPageBreak/>
        <w:t>Go on GitHub and notice the Sync that just happened</w:t>
      </w:r>
    </w:p>
    <w:p w14:paraId="21C5D057" w14:textId="5B3748D4" w:rsidR="001A5F9F" w:rsidRPr="009E5951" w:rsidRDefault="001A5F9F" w:rsidP="001A5F9F">
      <w:pPr>
        <w:rPr>
          <w:rFonts w:cstheme="minorHAnsi"/>
          <w:noProof/>
        </w:rPr>
      </w:pPr>
      <w:r w:rsidRPr="009E5951">
        <w:rPr>
          <w:rFonts w:cstheme="minorHAnsi"/>
          <w:noProof/>
          <w:lang w:val="en-GB" w:eastAsia="en-GB"/>
        </w:rPr>
        <w:drawing>
          <wp:inline distT="0" distB="0" distL="0" distR="0" wp14:anchorId="5783EF61" wp14:editId="5B1D62CA">
            <wp:extent cx="4454956" cy="1484531"/>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340" t="22660" r="13675" b="41953"/>
                    <a:stretch/>
                  </pic:blipFill>
                  <pic:spPr bwMode="auto">
                    <a:xfrm>
                      <a:off x="0" y="0"/>
                      <a:ext cx="4456669" cy="1485102"/>
                    </a:xfrm>
                    <a:prstGeom prst="rect">
                      <a:avLst/>
                    </a:prstGeom>
                    <a:ln>
                      <a:noFill/>
                    </a:ln>
                    <a:extLst>
                      <a:ext uri="{53640926-AAD7-44D8-BBD7-CCE9431645EC}">
                        <a14:shadowObscured xmlns:a14="http://schemas.microsoft.com/office/drawing/2010/main"/>
                      </a:ext>
                    </a:extLst>
                  </pic:spPr>
                </pic:pic>
              </a:graphicData>
            </a:graphic>
          </wp:inline>
        </w:drawing>
      </w:r>
    </w:p>
    <w:p w14:paraId="75ECB72F" w14:textId="77777777" w:rsidR="001A5F9F" w:rsidRPr="009E5951" w:rsidRDefault="001A5F9F" w:rsidP="0056668C">
      <w:pPr>
        <w:pStyle w:val="ListParagraph"/>
        <w:numPr>
          <w:ilvl w:val="0"/>
          <w:numId w:val="20"/>
        </w:numPr>
        <w:rPr>
          <w:rFonts w:cstheme="minorHAnsi"/>
          <w:noProof/>
        </w:rPr>
      </w:pPr>
      <w:r w:rsidRPr="009E5951">
        <w:rPr>
          <w:rFonts w:cstheme="minorHAnsi"/>
          <w:noProof/>
        </w:rPr>
        <w:t>Go on the Editor page and notice in the top left corner Branch Tab</w:t>
      </w:r>
    </w:p>
    <w:p w14:paraId="3E412B5A" w14:textId="370B9EF4" w:rsidR="001A5F9F" w:rsidRPr="009E5951" w:rsidRDefault="001A5F9F" w:rsidP="001A5F9F">
      <w:pPr>
        <w:pStyle w:val="ListParagraph"/>
        <w:rPr>
          <w:rFonts w:cstheme="minorHAnsi"/>
          <w:noProof/>
        </w:rPr>
      </w:pPr>
      <w:r w:rsidRPr="009E5951">
        <w:rPr>
          <w:rFonts w:cstheme="minorHAnsi"/>
          <w:noProof/>
        </w:rPr>
        <w:t>The GitHub Integration feature allows you to create branches and utilize workflows like GitHub Flow for managing your API design process. This feature is available with Apiary Pro. With Free and Standard plans you can sync default branch with GitHub. After this is complete, Apiary will now be pushing to and pulling from that specific branch in your synced repository.</w:t>
      </w:r>
    </w:p>
    <w:p w14:paraId="53DDBA3A" w14:textId="397D015E" w:rsidR="001A5F9F" w:rsidRPr="009E5951" w:rsidRDefault="001A5F9F" w:rsidP="001A5F9F">
      <w:pPr>
        <w:pStyle w:val="ListParagraph"/>
        <w:rPr>
          <w:rFonts w:cstheme="minorHAnsi"/>
          <w:noProof/>
        </w:rPr>
      </w:pPr>
      <w:r w:rsidRPr="009E5951">
        <w:rPr>
          <w:rFonts w:cstheme="minorHAnsi"/>
          <w:noProof/>
          <w:lang w:val="en-GB" w:eastAsia="en-GB"/>
        </w:rPr>
        <w:drawing>
          <wp:inline distT="0" distB="0" distL="0" distR="0" wp14:anchorId="11104B7D" wp14:editId="1234A75D">
            <wp:extent cx="2933065" cy="2772461"/>
            <wp:effectExtent l="0" t="0" r="635" b="889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5"/>
                    <a:srcRect l="35375" t="30730" r="46821" b="41553"/>
                    <a:stretch/>
                  </pic:blipFill>
                  <pic:spPr bwMode="auto">
                    <a:xfrm>
                      <a:off x="0" y="0"/>
                      <a:ext cx="2933395" cy="2772773"/>
                    </a:xfrm>
                    <a:prstGeom prst="rect">
                      <a:avLst/>
                    </a:prstGeom>
                    <a:ln>
                      <a:noFill/>
                    </a:ln>
                    <a:extLst>
                      <a:ext uri="{53640926-AAD7-44D8-BBD7-CCE9431645EC}">
                        <a14:shadowObscured xmlns:a14="http://schemas.microsoft.com/office/drawing/2010/main"/>
                      </a:ext>
                    </a:extLst>
                  </pic:spPr>
                </pic:pic>
              </a:graphicData>
            </a:graphic>
          </wp:inline>
        </w:drawing>
      </w:r>
    </w:p>
    <w:p w14:paraId="70C8EFB8" w14:textId="48CE3A86" w:rsidR="0056668C" w:rsidRPr="009E5951" w:rsidRDefault="001D5067" w:rsidP="0056668C">
      <w:pPr>
        <w:pStyle w:val="Heading1"/>
        <w:rPr>
          <w:rFonts w:asciiTheme="minorHAnsi" w:hAnsiTheme="minorHAnsi" w:cstheme="minorHAnsi"/>
          <w:noProof/>
          <w:sz w:val="22"/>
          <w:szCs w:val="22"/>
        </w:rPr>
      </w:pPr>
      <w:bookmarkStart w:id="36" w:name="_Toc508123904"/>
      <w:r w:rsidRPr="009E5951">
        <w:rPr>
          <w:rFonts w:asciiTheme="minorHAnsi" w:hAnsiTheme="minorHAnsi" w:cstheme="minorHAnsi"/>
          <w:noProof/>
          <w:sz w:val="22"/>
          <w:szCs w:val="22"/>
        </w:rPr>
        <w:t>Team Work And Rules</w:t>
      </w:r>
      <w:bookmarkEnd w:id="36"/>
    </w:p>
    <w:p w14:paraId="3273731C" w14:textId="6C639908" w:rsidR="0056668C" w:rsidRPr="009E5951" w:rsidRDefault="00321D99" w:rsidP="0056668C">
      <w:pPr>
        <w:pStyle w:val="Heading2"/>
        <w:rPr>
          <w:rFonts w:asciiTheme="minorHAnsi" w:hAnsiTheme="minorHAnsi" w:cstheme="minorHAnsi"/>
          <w:sz w:val="22"/>
          <w:szCs w:val="22"/>
        </w:rPr>
      </w:pPr>
      <w:bookmarkStart w:id="37" w:name="_Toc508123905"/>
      <w:r w:rsidRPr="009E5951">
        <w:rPr>
          <w:rFonts w:asciiTheme="minorHAnsi" w:hAnsiTheme="minorHAnsi" w:cstheme="minorHAnsi"/>
          <w:sz w:val="22"/>
          <w:szCs w:val="22"/>
        </w:rPr>
        <w:t>Team Overview</w:t>
      </w:r>
      <w:bookmarkEnd w:id="37"/>
    </w:p>
    <w:p w14:paraId="1213C6F3" w14:textId="186E523B" w:rsidR="0056668C" w:rsidRPr="009E5951" w:rsidRDefault="0056668C" w:rsidP="0056668C">
      <w:pPr>
        <w:pStyle w:val="ListParagraph"/>
        <w:numPr>
          <w:ilvl w:val="0"/>
          <w:numId w:val="22"/>
        </w:numPr>
        <w:rPr>
          <w:rFonts w:cstheme="minorHAnsi"/>
          <w:noProof/>
        </w:rPr>
      </w:pPr>
      <w:r w:rsidRPr="009E5951">
        <w:rPr>
          <w:rFonts w:cstheme="minorHAnsi"/>
          <w:noProof/>
        </w:rPr>
        <w:t>Click on the The Icon Top Right Corner And Click Switch to Team</w:t>
      </w:r>
    </w:p>
    <w:p w14:paraId="68DBFCFA" w14:textId="2449626C" w:rsidR="0056668C" w:rsidRPr="009E5951" w:rsidRDefault="0056668C" w:rsidP="0056668C">
      <w:pPr>
        <w:pStyle w:val="ListParagraph"/>
        <w:rPr>
          <w:rFonts w:cstheme="minorHAnsi"/>
          <w:noProof/>
        </w:rPr>
      </w:pPr>
      <w:r w:rsidRPr="009E5951">
        <w:rPr>
          <w:rFonts w:cstheme="minorHAnsi"/>
          <w:noProof/>
          <w:lang w:val="en-GB" w:eastAsia="en-GB"/>
        </w:rPr>
        <w:drawing>
          <wp:inline distT="0" distB="0" distL="0" distR="0" wp14:anchorId="5DDF4693" wp14:editId="1DFCCD3F">
            <wp:extent cx="5327036" cy="145542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300" t="17257" b="48053"/>
                    <a:stretch/>
                  </pic:blipFill>
                  <pic:spPr bwMode="auto">
                    <a:xfrm>
                      <a:off x="0" y="0"/>
                      <a:ext cx="5328657" cy="1455863"/>
                    </a:xfrm>
                    <a:prstGeom prst="rect">
                      <a:avLst/>
                    </a:prstGeom>
                    <a:ln>
                      <a:noFill/>
                    </a:ln>
                    <a:extLst>
                      <a:ext uri="{53640926-AAD7-44D8-BBD7-CCE9431645EC}">
                        <a14:shadowObscured xmlns:a14="http://schemas.microsoft.com/office/drawing/2010/main"/>
                      </a:ext>
                    </a:extLst>
                  </pic:spPr>
                </pic:pic>
              </a:graphicData>
            </a:graphic>
          </wp:inline>
        </w:drawing>
      </w:r>
    </w:p>
    <w:p w14:paraId="26B1AF8E" w14:textId="5824D9FE" w:rsidR="0056668C" w:rsidRPr="009E5951" w:rsidRDefault="0056668C" w:rsidP="0056668C">
      <w:pPr>
        <w:pStyle w:val="ListParagraph"/>
        <w:numPr>
          <w:ilvl w:val="0"/>
          <w:numId w:val="22"/>
        </w:numPr>
        <w:rPr>
          <w:rFonts w:cstheme="minorHAnsi"/>
          <w:noProof/>
        </w:rPr>
      </w:pPr>
      <w:r w:rsidRPr="009E5951">
        <w:rPr>
          <w:rFonts w:cstheme="minorHAnsi"/>
          <w:noProof/>
        </w:rPr>
        <w:t>Review on the left side All, Administrators, Members, Invitations, Architect roles and Adding People function</w:t>
      </w:r>
    </w:p>
    <w:p w14:paraId="2E51A194" w14:textId="77777777" w:rsidR="0056668C" w:rsidRPr="009E5951" w:rsidRDefault="0056668C" w:rsidP="0056668C">
      <w:pPr>
        <w:pStyle w:val="ListParagraph"/>
        <w:rPr>
          <w:rFonts w:cstheme="minorHAnsi"/>
          <w:noProof/>
        </w:rPr>
      </w:pPr>
    </w:p>
    <w:p w14:paraId="63B633A3" w14:textId="7657F4E3" w:rsidR="0056668C" w:rsidRPr="009E5951" w:rsidRDefault="0056668C" w:rsidP="0056668C">
      <w:pPr>
        <w:pStyle w:val="ListParagraph"/>
        <w:rPr>
          <w:rFonts w:cstheme="minorHAnsi"/>
          <w:noProof/>
        </w:rPr>
      </w:pPr>
      <w:r w:rsidRPr="009E5951">
        <w:rPr>
          <w:rFonts w:cstheme="minorHAnsi"/>
          <w:noProof/>
          <w:lang w:val="en-GB" w:eastAsia="en-GB"/>
        </w:rPr>
        <w:lastRenderedPageBreak/>
        <w:drawing>
          <wp:inline distT="0" distB="0" distL="0" distR="0" wp14:anchorId="2365385F" wp14:editId="33EBDDFB">
            <wp:extent cx="2589530" cy="2128723"/>
            <wp:effectExtent l="0" t="0" r="1270" b="508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7"/>
                    <a:srcRect t="9728" r="62238" b="40604"/>
                    <a:stretch/>
                  </pic:blipFill>
                  <pic:spPr bwMode="auto">
                    <a:xfrm>
                      <a:off x="0" y="0"/>
                      <a:ext cx="2589734" cy="2128891"/>
                    </a:xfrm>
                    <a:prstGeom prst="rect">
                      <a:avLst/>
                    </a:prstGeom>
                    <a:ln>
                      <a:noFill/>
                    </a:ln>
                    <a:extLst>
                      <a:ext uri="{53640926-AAD7-44D8-BBD7-CCE9431645EC}">
                        <a14:shadowObscured xmlns:a14="http://schemas.microsoft.com/office/drawing/2010/main"/>
                      </a:ext>
                    </a:extLst>
                  </pic:spPr>
                </pic:pic>
              </a:graphicData>
            </a:graphic>
          </wp:inline>
        </w:drawing>
      </w:r>
    </w:p>
    <w:p w14:paraId="5FEEFF23" w14:textId="493DF9BA" w:rsidR="0056668C" w:rsidRPr="009E5951" w:rsidRDefault="0056668C" w:rsidP="0056668C">
      <w:pPr>
        <w:pStyle w:val="ListParagraph"/>
        <w:numPr>
          <w:ilvl w:val="0"/>
          <w:numId w:val="22"/>
        </w:numPr>
        <w:rPr>
          <w:rFonts w:cstheme="minorHAnsi"/>
          <w:noProof/>
        </w:rPr>
      </w:pPr>
      <w:r w:rsidRPr="009E5951">
        <w:rPr>
          <w:rFonts w:cstheme="minorHAnsi"/>
          <w:noProof/>
        </w:rPr>
        <w:t>Review on the top APIs, Styles, People, Settings Function and click on APIs function</w:t>
      </w:r>
    </w:p>
    <w:p w14:paraId="69A23DC4" w14:textId="6746E04E" w:rsidR="0056668C" w:rsidRPr="009E5951" w:rsidRDefault="0056668C" w:rsidP="0056668C">
      <w:pPr>
        <w:pStyle w:val="ListParagraph"/>
        <w:rPr>
          <w:rFonts w:cstheme="minorHAnsi"/>
          <w:noProof/>
        </w:rPr>
      </w:pPr>
      <w:r w:rsidRPr="009E5951">
        <w:rPr>
          <w:rFonts w:cstheme="minorHAnsi"/>
          <w:noProof/>
          <w:lang w:val="en-GB" w:eastAsia="en-GB"/>
        </w:rPr>
        <w:drawing>
          <wp:inline distT="0" distB="0" distL="0" distR="0" wp14:anchorId="479C6E61" wp14:editId="6533AAB2">
            <wp:extent cx="5852160" cy="152781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8"/>
                    <a:srcRect t="8609" r="10081" b="54669"/>
                    <a:stretch/>
                  </pic:blipFill>
                  <pic:spPr bwMode="auto">
                    <a:xfrm>
                      <a:off x="0" y="0"/>
                      <a:ext cx="5865011" cy="1531165"/>
                    </a:xfrm>
                    <a:prstGeom prst="rect">
                      <a:avLst/>
                    </a:prstGeom>
                    <a:ln>
                      <a:noFill/>
                    </a:ln>
                    <a:extLst>
                      <a:ext uri="{53640926-AAD7-44D8-BBD7-CCE9431645EC}">
                        <a14:shadowObscured xmlns:a14="http://schemas.microsoft.com/office/drawing/2010/main"/>
                      </a:ext>
                    </a:extLst>
                  </pic:spPr>
                </pic:pic>
              </a:graphicData>
            </a:graphic>
          </wp:inline>
        </w:drawing>
      </w:r>
    </w:p>
    <w:p w14:paraId="3961A58F" w14:textId="1C2672EE" w:rsidR="0056668C" w:rsidRPr="009E5951" w:rsidRDefault="0056668C" w:rsidP="0056668C">
      <w:pPr>
        <w:pStyle w:val="ListParagraph"/>
        <w:numPr>
          <w:ilvl w:val="0"/>
          <w:numId w:val="22"/>
        </w:numPr>
        <w:rPr>
          <w:rFonts w:cstheme="minorHAnsi"/>
          <w:noProof/>
        </w:rPr>
      </w:pPr>
      <w:r w:rsidRPr="009E5951">
        <w:rPr>
          <w:rFonts w:cstheme="minorHAnsi"/>
          <w:noProof/>
        </w:rPr>
        <w:t>Review People and Settings Buttons Within API</w:t>
      </w:r>
    </w:p>
    <w:p w14:paraId="786977BC" w14:textId="2591E059" w:rsidR="00321D99" w:rsidRPr="009E5951" w:rsidRDefault="00321D99" w:rsidP="00321D99">
      <w:pPr>
        <w:pStyle w:val="Heading2"/>
        <w:rPr>
          <w:rFonts w:asciiTheme="minorHAnsi" w:hAnsiTheme="minorHAnsi" w:cstheme="minorHAnsi"/>
          <w:sz w:val="22"/>
          <w:szCs w:val="22"/>
        </w:rPr>
      </w:pPr>
      <w:bookmarkStart w:id="38" w:name="_Toc508123906"/>
      <w:r w:rsidRPr="009E5951">
        <w:rPr>
          <w:rFonts w:asciiTheme="minorHAnsi" w:hAnsiTheme="minorHAnsi" w:cstheme="minorHAnsi"/>
          <w:sz w:val="22"/>
          <w:szCs w:val="22"/>
        </w:rPr>
        <w:t>Rules</w:t>
      </w:r>
      <w:bookmarkEnd w:id="38"/>
    </w:p>
    <w:p w14:paraId="21343F9B" w14:textId="77777777" w:rsidR="00321D99" w:rsidRPr="009E5951" w:rsidRDefault="00321D99" w:rsidP="00321D99">
      <w:pPr>
        <w:pStyle w:val="ListParagraph"/>
        <w:rPr>
          <w:rFonts w:cstheme="minorHAnsi"/>
          <w:noProof/>
        </w:rPr>
      </w:pPr>
    </w:p>
    <w:p w14:paraId="2518103E" w14:textId="0F7BF35F" w:rsidR="0056668C" w:rsidRPr="009E5951" w:rsidRDefault="0056668C" w:rsidP="00321D99">
      <w:pPr>
        <w:pStyle w:val="ListParagraph"/>
        <w:numPr>
          <w:ilvl w:val="0"/>
          <w:numId w:val="23"/>
        </w:numPr>
        <w:rPr>
          <w:rFonts w:cstheme="minorHAnsi"/>
          <w:noProof/>
        </w:rPr>
      </w:pPr>
      <w:r w:rsidRPr="009E5951">
        <w:rPr>
          <w:rFonts w:cstheme="minorHAnsi"/>
          <w:noProof/>
        </w:rPr>
        <w:t>Click on Styles</w:t>
      </w:r>
    </w:p>
    <w:p w14:paraId="36EDDE2A" w14:textId="7244C21A" w:rsidR="0056668C" w:rsidRPr="009E5951" w:rsidRDefault="0056668C" w:rsidP="00321D99">
      <w:pPr>
        <w:pStyle w:val="ListParagraph"/>
        <w:numPr>
          <w:ilvl w:val="0"/>
          <w:numId w:val="23"/>
        </w:numPr>
        <w:rPr>
          <w:rFonts w:cstheme="minorHAnsi"/>
          <w:noProof/>
        </w:rPr>
      </w:pPr>
      <w:r w:rsidRPr="009E5951">
        <w:rPr>
          <w:rFonts w:cstheme="minorHAnsi"/>
          <w:noProof/>
        </w:rPr>
        <w:t>Click on Assertions</w:t>
      </w:r>
    </w:p>
    <w:p w14:paraId="52D753E2" w14:textId="353F805F" w:rsidR="0056668C" w:rsidRPr="009E5951" w:rsidRDefault="0056668C" w:rsidP="0056668C">
      <w:pPr>
        <w:pStyle w:val="ListParagraph"/>
        <w:rPr>
          <w:rFonts w:cstheme="minorHAnsi"/>
          <w:noProof/>
        </w:rPr>
      </w:pPr>
      <w:r w:rsidRPr="009E5951">
        <w:rPr>
          <w:rFonts w:cstheme="minorHAnsi"/>
          <w:noProof/>
          <w:lang w:val="en-GB" w:eastAsia="en-GB"/>
        </w:rPr>
        <w:drawing>
          <wp:inline distT="0" distB="0" distL="0" distR="0" wp14:anchorId="6B4BFA50" wp14:editId="654FED4E">
            <wp:extent cx="5185871" cy="31382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1444" t="17779" r="2911" b="7415"/>
                    <a:stretch/>
                  </pic:blipFill>
                  <pic:spPr bwMode="auto">
                    <a:xfrm>
                      <a:off x="0" y="0"/>
                      <a:ext cx="5187743" cy="3139353"/>
                    </a:xfrm>
                    <a:prstGeom prst="rect">
                      <a:avLst/>
                    </a:prstGeom>
                    <a:ln>
                      <a:noFill/>
                    </a:ln>
                    <a:extLst>
                      <a:ext uri="{53640926-AAD7-44D8-BBD7-CCE9431645EC}">
                        <a14:shadowObscured xmlns:a14="http://schemas.microsoft.com/office/drawing/2010/main"/>
                      </a:ext>
                    </a:extLst>
                  </pic:spPr>
                </pic:pic>
              </a:graphicData>
            </a:graphic>
          </wp:inline>
        </w:drawing>
      </w:r>
    </w:p>
    <w:p w14:paraId="073D33D9" w14:textId="611F8D49" w:rsidR="0056668C" w:rsidRPr="009E5951" w:rsidRDefault="001D5067" w:rsidP="00321D99">
      <w:pPr>
        <w:pStyle w:val="ListParagraph"/>
        <w:numPr>
          <w:ilvl w:val="0"/>
          <w:numId w:val="23"/>
        </w:numPr>
        <w:rPr>
          <w:rFonts w:cstheme="minorHAnsi"/>
          <w:noProof/>
        </w:rPr>
      </w:pPr>
      <w:r w:rsidRPr="009E5951">
        <w:rPr>
          <w:rFonts w:cstheme="minorHAnsi"/>
          <w:noProof/>
        </w:rPr>
        <w:t>Select for example</w:t>
      </w:r>
      <w:r w:rsidR="0056668C" w:rsidRPr="009E5951">
        <w:rPr>
          <w:rFonts w:cstheme="minorHAnsi"/>
          <w:noProof/>
        </w:rPr>
        <w:t xml:space="preserve"> </w:t>
      </w:r>
      <w:r w:rsidRPr="009E5951">
        <w:rPr>
          <w:rFonts w:cstheme="minorHAnsi"/>
          <w:noProof/>
        </w:rPr>
        <w:t>3</w:t>
      </w:r>
      <w:r w:rsidRPr="009E5951">
        <w:rPr>
          <w:rFonts w:cstheme="minorHAnsi"/>
          <w:noProof/>
          <w:vertAlign w:val="superscript"/>
        </w:rPr>
        <w:t>rd</w:t>
      </w:r>
      <w:r w:rsidRPr="009E5951">
        <w:rPr>
          <w:rFonts w:cstheme="minorHAnsi"/>
          <w:noProof/>
        </w:rPr>
        <w:t xml:space="preserve"> and 8</w:t>
      </w:r>
      <w:r w:rsidRPr="009E5951">
        <w:rPr>
          <w:rFonts w:cstheme="minorHAnsi"/>
          <w:noProof/>
          <w:vertAlign w:val="superscript"/>
        </w:rPr>
        <w:t>th</w:t>
      </w:r>
      <w:r w:rsidRPr="009E5951">
        <w:rPr>
          <w:rFonts w:cstheme="minorHAnsi"/>
          <w:noProof/>
        </w:rPr>
        <w:t xml:space="preserve"> Rule</w:t>
      </w:r>
    </w:p>
    <w:p w14:paraId="127C0516" w14:textId="3C1CED66" w:rsidR="001D5067" w:rsidRPr="009E5951" w:rsidRDefault="001D5067" w:rsidP="00321D99">
      <w:pPr>
        <w:pStyle w:val="ListParagraph"/>
        <w:numPr>
          <w:ilvl w:val="0"/>
          <w:numId w:val="23"/>
        </w:numPr>
        <w:rPr>
          <w:rFonts w:cstheme="minorHAnsi"/>
          <w:noProof/>
        </w:rPr>
      </w:pPr>
      <w:r w:rsidRPr="009E5951">
        <w:rPr>
          <w:rFonts w:cstheme="minorHAnsi"/>
          <w:noProof/>
        </w:rPr>
        <w:t>Click on Advanced View</w:t>
      </w:r>
    </w:p>
    <w:p w14:paraId="3CCC360D" w14:textId="523F7BD6" w:rsidR="001D5067" w:rsidRPr="009E5951" w:rsidRDefault="001D5067" w:rsidP="00321D99">
      <w:pPr>
        <w:pStyle w:val="ListParagraph"/>
        <w:numPr>
          <w:ilvl w:val="0"/>
          <w:numId w:val="23"/>
        </w:numPr>
        <w:rPr>
          <w:rFonts w:cstheme="minorHAnsi"/>
          <w:noProof/>
        </w:rPr>
      </w:pPr>
      <w:r w:rsidRPr="009E5951">
        <w:rPr>
          <w:rFonts w:cstheme="minorHAnsi"/>
          <w:noProof/>
        </w:rPr>
        <w:t>Click on Mouse Click View</w:t>
      </w:r>
    </w:p>
    <w:p w14:paraId="06518296" w14:textId="578CD3E3" w:rsidR="001D5067" w:rsidRPr="009E5951" w:rsidRDefault="001D5067" w:rsidP="00321D99">
      <w:pPr>
        <w:pStyle w:val="ListParagraph"/>
        <w:numPr>
          <w:ilvl w:val="0"/>
          <w:numId w:val="23"/>
        </w:numPr>
        <w:rPr>
          <w:rFonts w:cstheme="minorHAnsi"/>
          <w:noProof/>
        </w:rPr>
      </w:pPr>
      <w:r w:rsidRPr="009E5951">
        <w:rPr>
          <w:rFonts w:cstheme="minorHAnsi"/>
          <w:noProof/>
        </w:rPr>
        <w:lastRenderedPageBreak/>
        <w:t xml:space="preserve">Go to the Dashboard </w:t>
      </w:r>
    </w:p>
    <w:p w14:paraId="50A98C0C" w14:textId="798A9CED" w:rsidR="001D5067" w:rsidRPr="009E5951" w:rsidRDefault="001D5067" w:rsidP="00321D99">
      <w:pPr>
        <w:pStyle w:val="ListParagraph"/>
        <w:numPr>
          <w:ilvl w:val="0"/>
          <w:numId w:val="23"/>
        </w:numPr>
        <w:rPr>
          <w:rFonts w:cstheme="minorHAnsi"/>
          <w:noProof/>
        </w:rPr>
      </w:pPr>
      <w:r w:rsidRPr="009E5951">
        <w:rPr>
          <w:rFonts w:cstheme="minorHAnsi"/>
          <w:noProof/>
        </w:rPr>
        <w:t>Click Check APIs</w:t>
      </w:r>
    </w:p>
    <w:p w14:paraId="41A67239" w14:textId="64470B18" w:rsidR="001D5067" w:rsidRPr="009E5951" w:rsidRDefault="001D5067" w:rsidP="00321D99">
      <w:pPr>
        <w:pStyle w:val="ListParagraph"/>
        <w:numPr>
          <w:ilvl w:val="0"/>
          <w:numId w:val="23"/>
        </w:numPr>
        <w:rPr>
          <w:rFonts w:cstheme="minorHAnsi"/>
          <w:noProof/>
        </w:rPr>
      </w:pPr>
      <w:r w:rsidRPr="009E5951">
        <w:rPr>
          <w:rFonts w:cstheme="minorHAnsi"/>
          <w:noProof/>
        </w:rPr>
        <w:t>Click on Passed and Failed Rules to see details of one passed and one failed rule</w:t>
      </w:r>
    </w:p>
    <w:p w14:paraId="7D3DAF83" w14:textId="71BC19B8" w:rsidR="001D5067" w:rsidRPr="009E5951" w:rsidRDefault="001D5067" w:rsidP="001D5067">
      <w:pPr>
        <w:pStyle w:val="ListParagraph"/>
        <w:rPr>
          <w:rFonts w:cstheme="minorHAnsi"/>
          <w:noProof/>
        </w:rPr>
      </w:pPr>
      <w:r w:rsidRPr="009E5951">
        <w:rPr>
          <w:rFonts w:cstheme="minorHAnsi"/>
          <w:noProof/>
          <w:lang w:val="en-GB" w:eastAsia="en-GB"/>
        </w:rPr>
        <w:drawing>
          <wp:inline distT="0" distB="0" distL="0" distR="0" wp14:anchorId="2E286D06" wp14:editId="7C1D7F79">
            <wp:extent cx="6093562" cy="2377440"/>
            <wp:effectExtent l="0" t="0" r="2540" b="381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60"/>
                    <a:srcRect t="8784" r="11147" b="34117"/>
                    <a:stretch/>
                  </pic:blipFill>
                  <pic:spPr bwMode="auto">
                    <a:xfrm>
                      <a:off x="0" y="0"/>
                      <a:ext cx="6093562" cy="2377440"/>
                    </a:xfrm>
                    <a:prstGeom prst="rect">
                      <a:avLst/>
                    </a:prstGeom>
                    <a:ln>
                      <a:noFill/>
                    </a:ln>
                    <a:extLst>
                      <a:ext uri="{53640926-AAD7-44D8-BBD7-CCE9431645EC}">
                        <a14:shadowObscured xmlns:a14="http://schemas.microsoft.com/office/drawing/2010/main"/>
                      </a:ext>
                    </a:extLst>
                  </pic:spPr>
                </pic:pic>
              </a:graphicData>
            </a:graphic>
          </wp:inline>
        </w:drawing>
      </w:r>
    </w:p>
    <w:p w14:paraId="3950C35E" w14:textId="0055FA91" w:rsidR="001D5067" w:rsidRPr="009E5951" w:rsidRDefault="001D5067" w:rsidP="00321D99">
      <w:pPr>
        <w:pStyle w:val="ListParagraph"/>
        <w:numPr>
          <w:ilvl w:val="0"/>
          <w:numId w:val="23"/>
        </w:numPr>
        <w:rPr>
          <w:rFonts w:cstheme="minorHAnsi"/>
          <w:noProof/>
        </w:rPr>
      </w:pPr>
      <w:r w:rsidRPr="009E5951">
        <w:rPr>
          <w:rFonts w:cstheme="minorHAnsi"/>
          <w:noProof/>
        </w:rPr>
        <w:t>Click on API in oder to get back to Editor View</w:t>
      </w:r>
    </w:p>
    <w:p w14:paraId="0C3F3A2B" w14:textId="09F19B89" w:rsidR="001D5067" w:rsidRPr="009E5951" w:rsidRDefault="001D5067" w:rsidP="00321D99">
      <w:pPr>
        <w:pStyle w:val="ListParagraph"/>
        <w:numPr>
          <w:ilvl w:val="0"/>
          <w:numId w:val="23"/>
        </w:numPr>
        <w:rPr>
          <w:rFonts w:cstheme="minorHAnsi"/>
          <w:noProof/>
        </w:rPr>
      </w:pPr>
      <w:r w:rsidRPr="009E5951">
        <w:rPr>
          <w:rFonts w:cstheme="minorHAnsi"/>
          <w:noProof/>
        </w:rPr>
        <w:t>Review The Semantic Errors</w:t>
      </w:r>
    </w:p>
    <w:p w14:paraId="14E8865A" w14:textId="54850B25" w:rsidR="001D5067" w:rsidRPr="009E5951" w:rsidRDefault="001D5067" w:rsidP="001D5067">
      <w:pPr>
        <w:pStyle w:val="ListParagraph"/>
        <w:rPr>
          <w:rFonts w:cstheme="minorHAnsi"/>
          <w:noProof/>
        </w:rPr>
      </w:pPr>
      <w:r w:rsidRPr="009E5951">
        <w:rPr>
          <w:rFonts w:cstheme="minorHAnsi"/>
          <w:noProof/>
          <w:lang w:val="en-GB" w:eastAsia="en-GB"/>
        </w:rPr>
        <w:drawing>
          <wp:inline distT="0" distB="0" distL="0" distR="0" wp14:anchorId="0F097D03" wp14:editId="23F8CBCC">
            <wp:extent cx="6093460" cy="1506832"/>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389" t="19522" r="1741" b="44565"/>
                    <a:stretch/>
                  </pic:blipFill>
                  <pic:spPr bwMode="auto">
                    <a:xfrm>
                      <a:off x="0" y="0"/>
                      <a:ext cx="6094732" cy="1507147"/>
                    </a:xfrm>
                    <a:prstGeom prst="rect">
                      <a:avLst/>
                    </a:prstGeom>
                    <a:ln>
                      <a:noFill/>
                    </a:ln>
                    <a:extLst>
                      <a:ext uri="{53640926-AAD7-44D8-BBD7-CCE9431645EC}">
                        <a14:shadowObscured xmlns:a14="http://schemas.microsoft.com/office/drawing/2010/main"/>
                      </a:ext>
                    </a:extLst>
                  </pic:spPr>
                </pic:pic>
              </a:graphicData>
            </a:graphic>
          </wp:inline>
        </w:drawing>
      </w:r>
    </w:p>
    <w:p w14:paraId="58339D2E" w14:textId="77777777" w:rsidR="001D5067" w:rsidRPr="009E5951" w:rsidRDefault="001D5067" w:rsidP="001D5067">
      <w:pPr>
        <w:pStyle w:val="ListParagraph"/>
        <w:rPr>
          <w:rFonts w:cstheme="minorHAnsi"/>
          <w:noProof/>
        </w:rPr>
      </w:pPr>
    </w:p>
    <w:p w14:paraId="602C9959" w14:textId="77777777" w:rsidR="0056668C" w:rsidRPr="009E5951" w:rsidRDefault="0056668C" w:rsidP="0056668C">
      <w:pPr>
        <w:pStyle w:val="ListParagraph"/>
        <w:rPr>
          <w:rFonts w:cstheme="minorHAnsi"/>
          <w:noProof/>
        </w:rPr>
      </w:pPr>
    </w:p>
    <w:p w14:paraId="275AAAD8" w14:textId="77777777" w:rsidR="0056668C" w:rsidRPr="009E5951" w:rsidRDefault="0056668C" w:rsidP="0056668C">
      <w:pPr>
        <w:pStyle w:val="ListParagraph"/>
        <w:rPr>
          <w:rFonts w:cstheme="minorHAnsi"/>
          <w:noProof/>
        </w:rPr>
      </w:pPr>
    </w:p>
    <w:p w14:paraId="795CE37E" w14:textId="6FC34B99" w:rsidR="001D5067" w:rsidRPr="009E5951" w:rsidRDefault="001D5067" w:rsidP="00321D99">
      <w:pPr>
        <w:pStyle w:val="ListParagraph"/>
        <w:numPr>
          <w:ilvl w:val="0"/>
          <w:numId w:val="23"/>
        </w:numPr>
        <w:rPr>
          <w:rFonts w:cstheme="minorHAnsi"/>
          <w:noProof/>
        </w:rPr>
      </w:pPr>
      <w:r w:rsidRPr="009E5951">
        <w:rPr>
          <w:rFonts w:cstheme="minorHAnsi"/>
          <w:noProof/>
        </w:rPr>
        <w:t>Make a change in ## My Bank Account Balance from singular to pluraal, from [/accountBalance] to [/accountBalances]</w:t>
      </w:r>
    </w:p>
    <w:p w14:paraId="7E7A0E7E" w14:textId="023389C6" w:rsidR="001D5067" w:rsidRPr="009E5951" w:rsidRDefault="001D5067" w:rsidP="00321D99">
      <w:pPr>
        <w:pStyle w:val="ListParagraph"/>
        <w:numPr>
          <w:ilvl w:val="0"/>
          <w:numId w:val="23"/>
        </w:numPr>
        <w:rPr>
          <w:rFonts w:cstheme="minorHAnsi"/>
          <w:noProof/>
        </w:rPr>
      </w:pPr>
      <w:r w:rsidRPr="009E5951">
        <w:rPr>
          <w:rFonts w:cstheme="minorHAnsi"/>
          <w:noProof/>
        </w:rPr>
        <w:t>Review that there no more semantic issues</w:t>
      </w:r>
      <w:r w:rsidRPr="009E5951">
        <w:rPr>
          <w:rFonts w:cstheme="minorHAnsi"/>
          <w:noProof/>
          <w:lang w:val="en-GB" w:eastAsia="en-GB"/>
        </w:rPr>
        <w:drawing>
          <wp:inline distT="0" distB="0" distL="0" distR="0" wp14:anchorId="03BB183D" wp14:editId="3CB2499B">
            <wp:extent cx="6144768" cy="1250235"/>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965" t="18999" r="1382" b="51192"/>
                    <a:stretch/>
                  </pic:blipFill>
                  <pic:spPr bwMode="auto">
                    <a:xfrm>
                      <a:off x="0" y="0"/>
                      <a:ext cx="6148401" cy="1250974"/>
                    </a:xfrm>
                    <a:prstGeom prst="rect">
                      <a:avLst/>
                    </a:prstGeom>
                    <a:ln>
                      <a:noFill/>
                    </a:ln>
                    <a:extLst>
                      <a:ext uri="{53640926-AAD7-44D8-BBD7-CCE9431645EC}">
                        <a14:shadowObscured xmlns:a14="http://schemas.microsoft.com/office/drawing/2010/main"/>
                      </a:ext>
                    </a:extLst>
                  </pic:spPr>
                </pic:pic>
              </a:graphicData>
            </a:graphic>
          </wp:inline>
        </w:drawing>
      </w:r>
    </w:p>
    <w:p w14:paraId="0BAA5216" w14:textId="77777777" w:rsidR="0056668C" w:rsidRPr="009E5951" w:rsidRDefault="0056668C" w:rsidP="001A5F9F">
      <w:pPr>
        <w:pStyle w:val="ListParagraph"/>
        <w:rPr>
          <w:rFonts w:cstheme="minorHAnsi"/>
          <w:noProof/>
        </w:rPr>
      </w:pPr>
    </w:p>
    <w:p w14:paraId="41354CD1" w14:textId="7B5D091C" w:rsidR="001A5F9F" w:rsidRPr="009E5951" w:rsidRDefault="001A5F9F" w:rsidP="001A5F9F">
      <w:pPr>
        <w:rPr>
          <w:rFonts w:cstheme="minorHAnsi"/>
          <w:noProof/>
        </w:rPr>
      </w:pPr>
    </w:p>
    <w:p w14:paraId="5974905E" w14:textId="75EF6186" w:rsidR="001A5F9F" w:rsidRPr="009E5951" w:rsidRDefault="00321D99" w:rsidP="00321D99">
      <w:pPr>
        <w:pStyle w:val="ListParagraph"/>
        <w:numPr>
          <w:ilvl w:val="0"/>
          <w:numId w:val="23"/>
        </w:numPr>
        <w:rPr>
          <w:rFonts w:cstheme="minorHAnsi"/>
          <w:noProof/>
        </w:rPr>
      </w:pPr>
      <w:r w:rsidRPr="009E5951">
        <w:rPr>
          <w:rFonts w:cstheme="minorHAnsi"/>
          <w:noProof/>
        </w:rPr>
        <w:t>Go back and delete in Assertions Rules that were selected</w:t>
      </w:r>
    </w:p>
    <w:p w14:paraId="2D418FC0" w14:textId="0D25ED08" w:rsidR="00F90FF7" w:rsidRPr="009E5951" w:rsidRDefault="00F90FF7" w:rsidP="00F90FF7">
      <w:pPr>
        <w:rPr>
          <w:rFonts w:eastAsiaTheme="majorEastAsia" w:cstheme="minorHAnsi"/>
          <w:b/>
          <w:bCs/>
          <w:color w:val="365F91" w:themeColor="accent1" w:themeShade="BF"/>
        </w:rPr>
      </w:pPr>
      <w:r w:rsidRPr="009E5951">
        <w:rPr>
          <w:rFonts w:cstheme="minorHAnsi"/>
        </w:rPr>
        <w:br w:type="page"/>
      </w:r>
    </w:p>
    <w:p w14:paraId="4BC584B9" w14:textId="7DD4F3C4" w:rsidR="00392837" w:rsidRPr="009E5951" w:rsidRDefault="001F374B" w:rsidP="00561131">
      <w:pPr>
        <w:pStyle w:val="Heading1"/>
        <w:rPr>
          <w:rFonts w:asciiTheme="minorHAnsi" w:hAnsiTheme="minorHAnsi" w:cstheme="minorHAnsi"/>
          <w:noProof/>
          <w:sz w:val="22"/>
          <w:szCs w:val="22"/>
        </w:rPr>
      </w:pPr>
      <w:bookmarkStart w:id="39" w:name="_Toc508123907"/>
      <w:r w:rsidRPr="009E5951">
        <w:rPr>
          <w:rFonts w:asciiTheme="minorHAnsi" w:hAnsiTheme="minorHAnsi" w:cstheme="minorHAnsi"/>
          <w:noProof/>
          <w:sz w:val="22"/>
          <w:szCs w:val="22"/>
        </w:rPr>
        <w:lastRenderedPageBreak/>
        <w:t>Apiary API Inspector</w:t>
      </w:r>
      <w:bookmarkEnd w:id="39"/>
    </w:p>
    <w:p w14:paraId="5D080EBE" w14:textId="74763F90" w:rsidR="001F374B" w:rsidRPr="009E5951" w:rsidRDefault="001F374B" w:rsidP="00561131">
      <w:pPr>
        <w:keepNext/>
        <w:rPr>
          <w:rFonts w:cstheme="minorHAnsi"/>
          <w:noProof/>
        </w:rPr>
      </w:pPr>
      <w:r w:rsidRPr="009E5951">
        <w:rPr>
          <w:rFonts w:cstheme="minorHAnsi"/>
          <w:noProof/>
        </w:rPr>
        <w:t>Any request to or response from the Mock Server will be logged by the Apiary Debugging Server and made available in the API Inspector. This means that you can use your favorite tool for interacting with your API (such as curl or Paw) and Apiary will log that traffic.</w:t>
      </w:r>
    </w:p>
    <w:p w14:paraId="77715A97" w14:textId="31F19EC7" w:rsidR="001F374B" w:rsidRPr="009E5951" w:rsidRDefault="00A553E8" w:rsidP="00561131">
      <w:pPr>
        <w:pStyle w:val="Heading2"/>
        <w:rPr>
          <w:rFonts w:asciiTheme="minorHAnsi" w:hAnsiTheme="minorHAnsi" w:cstheme="minorHAnsi"/>
          <w:noProof/>
          <w:sz w:val="22"/>
          <w:szCs w:val="22"/>
        </w:rPr>
      </w:pPr>
      <w:bookmarkStart w:id="40" w:name="_Toc508123908"/>
      <w:r w:rsidRPr="009E5951">
        <w:rPr>
          <w:rFonts w:asciiTheme="minorHAnsi" w:hAnsiTheme="minorHAnsi" w:cstheme="minorHAnsi"/>
          <w:noProof/>
          <w:sz w:val="22"/>
          <w:szCs w:val="22"/>
        </w:rPr>
        <w:t>Use the API Inspector to review API requests</w:t>
      </w:r>
      <w:bookmarkEnd w:id="40"/>
    </w:p>
    <w:p w14:paraId="4C714F07" w14:textId="3510BF21" w:rsidR="00A553E8" w:rsidRPr="009E5951" w:rsidRDefault="00A553E8" w:rsidP="00A84E31">
      <w:pPr>
        <w:pStyle w:val="ListParagraph"/>
        <w:numPr>
          <w:ilvl w:val="0"/>
          <w:numId w:val="13"/>
        </w:numPr>
        <w:rPr>
          <w:rFonts w:cstheme="minorHAnsi"/>
          <w:lang w:val="en-GB"/>
        </w:rPr>
      </w:pPr>
      <w:proofErr w:type="spellStart"/>
      <w:r w:rsidRPr="009E5951">
        <w:rPr>
          <w:rFonts w:cstheme="minorHAnsi"/>
          <w:lang w:val="en-GB"/>
        </w:rPr>
        <w:t>Navaigate</w:t>
      </w:r>
      <w:proofErr w:type="spellEnd"/>
      <w:r w:rsidRPr="009E5951">
        <w:rPr>
          <w:rFonts w:cstheme="minorHAnsi"/>
          <w:lang w:val="en-GB"/>
        </w:rPr>
        <w:t xml:space="preserve"> to the API Inspector</w:t>
      </w:r>
    </w:p>
    <w:p w14:paraId="201CF9C1" w14:textId="4AC3220B" w:rsidR="00A553E8" w:rsidRPr="009E5951" w:rsidRDefault="00A553E8" w:rsidP="00A84E31">
      <w:pPr>
        <w:pStyle w:val="ListParagraph"/>
        <w:numPr>
          <w:ilvl w:val="1"/>
          <w:numId w:val="13"/>
        </w:numPr>
        <w:rPr>
          <w:rFonts w:cstheme="minorHAnsi"/>
          <w:noProof/>
        </w:rPr>
      </w:pPr>
      <w:r w:rsidRPr="009E5951">
        <w:rPr>
          <w:rFonts w:cstheme="minorHAnsi"/>
          <w:noProof/>
        </w:rPr>
        <w:t>Click on Inspector from the menu</w:t>
      </w:r>
    </w:p>
    <w:p w14:paraId="5E811653" w14:textId="12A63303" w:rsidR="00A553E8" w:rsidRPr="009E5951" w:rsidRDefault="00A553E8" w:rsidP="00A84E31">
      <w:pPr>
        <w:pStyle w:val="ListParagraph"/>
        <w:numPr>
          <w:ilvl w:val="1"/>
          <w:numId w:val="13"/>
        </w:numPr>
        <w:rPr>
          <w:rFonts w:cstheme="minorHAnsi"/>
          <w:lang w:val="en-GB"/>
        </w:rPr>
      </w:pPr>
      <w:r w:rsidRPr="009E5951">
        <w:rPr>
          <w:rFonts w:cstheme="minorHAnsi"/>
          <w:noProof/>
        </w:rPr>
        <w:t>If shown, click leave page</w:t>
      </w:r>
    </w:p>
    <w:p w14:paraId="5EBE7D22" w14:textId="6EF70E4B" w:rsidR="00D0289E" w:rsidRPr="009E5951" w:rsidRDefault="00D0289E" w:rsidP="00A84E31">
      <w:pPr>
        <w:pStyle w:val="ListParagraph"/>
        <w:numPr>
          <w:ilvl w:val="0"/>
          <w:numId w:val="13"/>
        </w:numPr>
        <w:rPr>
          <w:rFonts w:cstheme="minorHAnsi"/>
          <w:lang w:val="en-GB"/>
        </w:rPr>
      </w:pPr>
      <w:r w:rsidRPr="009E5951">
        <w:rPr>
          <w:rFonts w:cstheme="minorHAnsi"/>
          <w:noProof/>
          <w:lang w:val="en-GB" w:eastAsia="en-GB"/>
        </w:rPr>
        <w:drawing>
          <wp:anchor distT="0" distB="0" distL="114300" distR="114300" simplePos="0" relativeHeight="251714048" behindDoc="0" locked="0" layoutInCell="1" allowOverlap="1" wp14:anchorId="3F41889E" wp14:editId="0030D839">
            <wp:simplePos x="0" y="0"/>
            <wp:positionH relativeFrom="column">
              <wp:posOffset>412750</wp:posOffset>
            </wp:positionH>
            <wp:positionV relativeFrom="paragraph">
              <wp:posOffset>258445</wp:posOffset>
            </wp:positionV>
            <wp:extent cx="4133215" cy="554990"/>
            <wp:effectExtent l="0" t="0" r="6985" b="3810"/>
            <wp:wrapTopAndBottom/>
            <wp:docPr id="27" name="Picture 27" descr="/var/folders/3c/n2d_jp3x4nn9p8vdr15jsxsh0000gn/T/DIS_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3c/n2d_jp3x4nn9p8vdr15jsxsh0000gn/T/DIS_38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33215" cy="554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5951">
        <w:rPr>
          <w:rFonts w:cstheme="minorHAnsi"/>
          <w:noProof/>
        </w:rPr>
        <w:t>You should see atleast two requests for your API resource</w:t>
      </w:r>
    </w:p>
    <w:p w14:paraId="7187FA0C" w14:textId="33BB9FC4" w:rsidR="00D0289E" w:rsidRPr="009E5951" w:rsidRDefault="0068024E" w:rsidP="00A84E31">
      <w:pPr>
        <w:pStyle w:val="ListParagraph"/>
        <w:numPr>
          <w:ilvl w:val="0"/>
          <w:numId w:val="13"/>
        </w:numPr>
        <w:rPr>
          <w:rFonts w:cstheme="minorHAnsi"/>
          <w:lang w:val="en-GB"/>
        </w:rPr>
      </w:pPr>
      <w:r w:rsidRPr="009E5951">
        <w:rPr>
          <w:rFonts w:cstheme="minorHAnsi"/>
          <w:noProof/>
          <w:lang w:val="en-GB" w:eastAsia="en-GB"/>
        </w:rPr>
        <w:drawing>
          <wp:anchor distT="0" distB="0" distL="114300" distR="114300" simplePos="0" relativeHeight="251721216" behindDoc="0" locked="0" layoutInCell="1" allowOverlap="1" wp14:anchorId="06084DA0" wp14:editId="0080C634">
            <wp:simplePos x="0" y="0"/>
            <wp:positionH relativeFrom="column">
              <wp:posOffset>412750</wp:posOffset>
            </wp:positionH>
            <wp:positionV relativeFrom="paragraph">
              <wp:posOffset>978535</wp:posOffset>
            </wp:positionV>
            <wp:extent cx="5035550" cy="2472690"/>
            <wp:effectExtent l="0" t="0" r="0" b="0"/>
            <wp:wrapTopAndBottom/>
            <wp:docPr id="28" name="Picture 28" descr="/var/folders/3c/n2d_jp3x4nn9p8vdr15jsxsh0000gn/T/DIS_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3c/n2d_jp3x4nn9p8vdr15jsxsh0000gn/T/DIS_38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5550"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D0289E" w:rsidRPr="009E5951">
        <w:rPr>
          <w:rFonts w:cstheme="minorHAnsi"/>
          <w:lang w:val="en-GB"/>
        </w:rPr>
        <w:t>Select one of the resource request to view the Request and Response</w:t>
      </w:r>
    </w:p>
    <w:p w14:paraId="2D5FC6DC" w14:textId="68E5E3D3" w:rsidR="00D0289E" w:rsidRPr="009E5951" w:rsidRDefault="00D0289E" w:rsidP="00561131">
      <w:pPr>
        <w:keepNext/>
        <w:rPr>
          <w:rFonts w:cstheme="minorHAnsi"/>
          <w:noProof/>
        </w:rPr>
      </w:pPr>
    </w:p>
    <w:p w14:paraId="5D613C25" w14:textId="71C435CA" w:rsidR="0071444C" w:rsidRPr="009E5951" w:rsidRDefault="009142C1" w:rsidP="00561131">
      <w:pPr>
        <w:keepNext/>
        <w:rPr>
          <w:rFonts w:cstheme="minorHAnsi"/>
          <w:noProof/>
        </w:rPr>
      </w:pPr>
      <w:r w:rsidRPr="009E5951">
        <w:rPr>
          <w:rFonts w:cstheme="minorHAnsi"/>
          <w:noProof/>
        </w:rPr>
        <w:t>C</w:t>
      </w:r>
      <w:r w:rsidR="00F233C8" w:rsidRPr="009E5951">
        <w:rPr>
          <w:rFonts w:cstheme="minorHAnsi"/>
          <w:noProof/>
        </w:rPr>
        <w:t>ongratu</w:t>
      </w:r>
      <w:r w:rsidR="00C54BC9" w:rsidRPr="009E5951">
        <w:rPr>
          <w:rFonts w:cstheme="minorHAnsi"/>
          <w:noProof/>
        </w:rPr>
        <w:t>l</w:t>
      </w:r>
      <w:r w:rsidR="00F233C8" w:rsidRPr="009E5951">
        <w:rPr>
          <w:rFonts w:cstheme="minorHAnsi"/>
          <w:noProof/>
        </w:rPr>
        <w:t>a</w:t>
      </w:r>
      <w:r w:rsidR="00C54BC9" w:rsidRPr="009E5951">
        <w:rPr>
          <w:rFonts w:cstheme="minorHAnsi"/>
          <w:noProof/>
        </w:rPr>
        <w:t>tions you have completed the APIP</w:t>
      </w:r>
      <w:r w:rsidRPr="009E5951">
        <w:rPr>
          <w:rFonts w:cstheme="minorHAnsi"/>
          <w:noProof/>
        </w:rPr>
        <w:t xml:space="preserve">CS </w:t>
      </w:r>
      <w:r w:rsidR="00277349" w:rsidRPr="009E5951">
        <w:rPr>
          <w:rFonts w:cstheme="minorHAnsi"/>
          <w:noProof/>
        </w:rPr>
        <w:t xml:space="preserve">API </w:t>
      </w:r>
      <w:r w:rsidR="008C293A" w:rsidRPr="009E5951">
        <w:rPr>
          <w:rFonts w:cstheme="minorHAnsi"/>
          <w:noProof/>
        </w:rPr>
        <w:t>Desigin First</w:t>
      </w:r>
      <w:r w:rsidR="00277349" w:rsidRPr="009E5951">
        <w:rPr>
          <w:rFonts w:cstheme="minorHAnsi"/>
          <w:noProof/>
        </w:rPr>
        <w:t xml:space="preserve"> </w:t>
      </w:r>
      <w:r w:rsidRPr="009E5951">
        <w:rPr>
          <w:rFonts w:cstheme="minorHAnsi"/>
          <w:noProof/>
        </w:rPr>
        <w:t>lab.</w:t>
      </w:r>
    </w:p>
    <w:p w14:paraId="0F508371" w14:textId="366FF5E1" w:rsidR="00175C53" w:rsidRPr="009E5951" w:rsidRDefault="00175C53" w:rsidP="00561131">
      <w:pPr>
        <w:keepNext/>
        <w:rPr>
          <w:rFonts w:cstheme="minorHAnsi"/>
          <w:noProof/>
        </w:rPr>
      </w:pPr>
    </w:p>
    <w:p w14:paraId="00389B46" w14:textId="2593F77F" w:rsidR="00175C53" w:rsidRPr="009E5951" w:rsidRDefault="00175C53" w:rsidP="00561131">
      <w:pPr>
        <w:keepNext/>
        <w:rPr>
          <w:rFonts w:cstheme="minorHAnsi"/>
          <w:noProof/>
        </w:rPr>
      </w:pPr>
    </w:p>
    <w:p w14:paraId="6AC73142" w14:textId="77777777" w:rsidR="008A2465" w:rsidRPr="009E5951" w:rsidRDefault="008A2465" w:rsidP="00561131">
      <w:pPr>
        <w:pStyle w:val="Heading1"/>
        <w:rPr>
          <w:rFonts w:asciiTheme="minorHAnsi" w:hAnsiTheme="minorHAnsi" w:cstheme="minorHAnsi"/>
          <w:sz w:val="22"/>
          <w:szCs w:val="22"/>
        </w:rPr>
      </w:pPr>
      <w:bookmarkStart w:id="41" w:name="_Toc508123909"/>
      <w:r w:rsidRPr="009E5951">
        <w:rPr>
          <w:rFonts w:asciiTheme="minorHAnsi" w:hAnsiTheme="minorHAnsi" w:cstheme="minorHAnsi"/>
          <w:sz w:val="22"/>
          <w:szCs w:val="22"/>
        </w:rPr>
        <w:t>Apiary designed APIs tested using Dredd</w:t>
      </w:r>
      <w:bookmarkEnd w:id="41"/>
    </w:p>
    <w:p w14:paraId="030E0910" w14:textId="1753F2E6" w:rsidR="00A84E31" w:rsidRPr="009E5951" w:rsidRDefault="00A84E31" w:rsidP="00A84E31">
      <w:pPr>
        <w:rPr>
          <w:rFonts w:cstheme="minorHAnsi"/>
        </w:rPr>
      </w:pPr>
      <w:r w:rsidRPr="009E5951">
        <w:rPr>
          <w:rFonts w:cstheme="minorHAnsi"/>
        </w:rPr>
        <w:t xml:space="preserve">Lab copied and simplified from this </w:t>
      </w:r>
      <w:proofErr w:type="gramStart"/>
      <w:r w:rsidRPr="009E5951">
        <w:rPr>
          <w:rFonts w:cstheme="minorHAnsi"/>
        </w:rPr>
        <w:t>location :</w:t>
      </w:r>
      <w:proofErr w:type="gramEnd"/>
      <w:r w:rsidRPr="009E5951">
        <w:rPr>
          <w:rFonts w:cstheme="minorHAnsi"/>
        </w:rPr>
        <w:t xml:space="preserve"> </w:t>
      </w:r>
      <w:hyperlink r:id="rId65" w:history="1">
        <w:r w:rsidRPr="009E5951">
          <w:rPr>
            <w:rStyle w:val="Hyperlink"/>
            <w:rFonts w:cstheme="minorHAnsi"/>
          </w:rPr>
          <w:t>https://redthunder.blog/2017/09/20/apiary-designed-apis-tested-using-dredd/</w:t>
        </w:r>
      </w:hyperlink>
      <w:r w:rsidRPr="009E5951">
        <w:rPr>
          <w:rFonts w:cstheme="minorHAnsi"/>
        </w:rPr>
        <w:t xml:space="preserve"> </w:t>
      </w:r>
    </w:p>
    <w:p w14:paraId="0A9A231F" w14:textId="10179551" w:rsidR="00A84E31" w:rsidRPr="009E5951" w:rsidRDefault="00A84E31" w:rsidP="00A84E31">
      <w:pPr>
        <w:rPr>
          <w:rFonts w:cstheme="minorHAnsi"/>
        </w:rPr>
      </w:pPr>
      <w:proofErr w:type="spellStart"/>
      <w:r w:rsidRPr="009E5951">
        <w:rPr>
          <w:rFonts w:cstheme="minorHAnsi"/>
        </w:rPr>
        <w:t>Pls</w:t>
      </w:r>
      <w:proofErr w:type="spellEnd"/>
      <w:r w:rsidRPr="009E5951">
        <w:rPr>
          <w:rFonts w:cstheme="minorHAnsi"/>
        </w:rPr>
        <w:t xml:space="preserve"> follow the original lab for all steps if simplified version has some non-clarified steps</w:t>
      </w:r>
    </w:p>
    <w:p w14:paraId="2264BD8D" w14:textId="6CA14CD9" w:rsidR="00175C53" w:rsidRPr="009E5951" w:rsidRDefault="00175C53" w:rsidP="002F6D8A">
      <w:pPr>
        <w:pStyle w:val="Heading2"/>
        <w:rPr>
          <w:rFonts w:asciiTheme="minorHAnsi" w:hAnsiTheme="minorHAnsi" w:cstheme="minorHAnsi"/>
          <w:sz w:val="22"/>
          <w:szCs w:val="22"/>
        </w:rPr>
      </w:pPr>
      <w:bookmarkStart w:id="42" w:name="_Toc508123910"/>
      <w:r w:rsidRPr="009E5951">
        <w:rPr>
          <w:rFonts w:asciiTheme="minorHAnsi" w:hAnsiTheme="minorHAnsi" w:cstheme="minorHAnsi"/>
          <w:sz w:val="22"/>
          <w:szCs w:val="22"/>
        </w:rPr>
        <w:t>Fork the Dredd- project</w:t>
      </w:r>
      <w:r w:rsidR="002F6D8A" w:rsidRPr="009E5951">
        <w:rPr>
          <w:rFonts w:asciiTheme="minorHAnsi" w:hAnsiTheme="minorHAnsi" w:cstheme="minorHAnsi"/>
          <w:sz w:val="22"/>
          <w:szCs w:val="22"/>
        </w:rPr>
        <w:t xml:space="preserve"> from GitHub</w:t>
      </w:r>
      <w:bookmarkEnd w:id="42"/>
    </w:p>
    <w:p w14:paraId="0DC88AD0" w14:textId="77777777"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After logging into GitHub, search for the project </w:t>
      </w:r>
      <w:hyperlink r:id="rId66" w:history="1">
        <w:r w:rsidRPr="009E5951">
          <w:rPr>
            <w:rStyle w:val="Hyperlink"/>
            <w:rFonts w:asciiTheme="minorHAnsi" w:hAnsiTheme="minorHAnsi" w:cstheme="minorHAnsi"/>
            <w:color w:val="007ACC"/>
            <w:sz w:val="22"/>
            <w:szCs w:val="22"/>
          </w:rPr>
          <w:t>https://github.com/apiaryio/dredd-example</w:t>
        </w:r>
      </w:hyperlink>
    </w:p>
    <w:p w14:paraId="61821711" w14:textId="77777777"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Once you have opened this project, click the </w:t>
      </w:r>
      <w:r w:rsidRPr="009E5951">
        <w:rPr>
          <w:rStyle w:val="Strong"/>
          <w:rFonts w:asciiTheme="minorHAnsi" w:hAnsiTheme="minorHAnsi" w:cstheme="minorHAnsi"/>
          <w:color w:val="1A1A1A"/>
          <w:sz w:val="22"/>
          <w:szCs w:val="22"/>
        </w:rPr>
        <w:t>Fork</w:t>
      </w:r>
      <w:r w:rsidRPr="009E5951">
        <w:rPr>
          <w:rFonts w:asciiTheme="minorHAnsi" w:hAnsiTheme="minorHAnsi" w:cstheme="minorHAnsi"/>
          <w:color w:val="1A1A1A"/>
          <w:sz w:val="22"/>
          <w:szCs w:val="22"/>
        </w:rPr>
        <w:t> button in the top right.</w:t>
      </w:r>
    </w:p>
    <w:p w14:paraId="7CFF5B94" w14:textId="7FD81102"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lastRenderedPageBreak/>
        <w:t xml:space="preserve">Taking a closer look at the </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 xml:space="preserve">-example project, you will discover that it is a Node.js project that has an implementation of a few APIs relating to </w:t>
      </w:r>
      <w:proofErr w:type="spellStart"/>
      <w:r w:rsidRPr="009E5951">
        <w:rPr>
          <w:rFonts w:asciiTheme="minorHAnsi" w:hAnsiTheme="minorHAnsi" w:cstheme="minorHAnsi"/>
          <w:color w:val="1A1A1A"/>
          <w:sz w:val="22"/>
          <w:szCs w:val="22"/>
        </w:rPr>
        <w:t>Gists</w:t>
      </w:r>
      <w:proofErr w:type="spellEnd"/>
      <w:r w:rsidRPr="009E5951">
        <w:rPr>
          <w:rFonts w:asciiTheme="minorHAnsi" w:hAnsiTheme="minorHAnsi" w:cstheme="minorHAnsi"/>
          <w:color w:val="1A1A1A"/>
          <w:sz w:val="22"/>
          <w:szCs w:val="22"/>
        </w:rPr>
        <w:t>.</w:t>
      </w:r>
      <w:r w:rsidRPr="009E5951">
        <w:rPr>
          <w:rFonts w:asciiTheme="minorHAnsi" w:hAnsiTheme="minorHAnsi" w:cstheme="minorHAnsi"/>
          <w:color w:val="1A1A1A"/>
          <w:sz w:val="22"/>
          <w:szCs w:val="22"/>
        </w:rPr>
        <w:br/>
        <w:t>It provides a really great way to get started learning about how Apiary, GitHub and the Dredd testing framework can work together as part of the API Lifecycle.</w:t>
      </w:r>
    </w:p>
    <w:p w14:paraId="6B692C68" w14:textId="5CF47309"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15B0C725" wp14:editId="7A20F218">
            <wp:extent cx="5925185" cy="4096385"/>
            <wp:effectExtent l="0" t="0" r="0" b="0"/>
            <wp:docPr id="78" name="Picture 78" descr="https://solutionsanz.files.wordpress.com/2017/09/092017_1346_apiarydesig3.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olutionsanz.files.wordpress.com/2017/09/092017_1346_apiarydesig3.png?w=8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5185" cy="4096385"/>
                    </a:xfrm>
                    <a:prstGeom prst="rect">
                      <a:avLst/>
                    </a:prstGeom>
                    <a:noFill/>
                    <a:ln>
                      <a:noFill/>
                    </a:ln>
                  </pic:spPr>
                </pic:pic>
              </a:graphicData>
            </a:graphic>
          </wp:inline>
        </w:drawing>
      </w:r>
    </w:p>
    <w:p w14:paraId="3CD9847F" w14:textId="371F6D8B" w:rsidR="00175C53" w:rsidRPr="009E5951" w:rsidRDefault="00A84E31" w:rsidP="00561131">
      <w:pPr>
        <w:pStyle w:val="Heading2"/>
        <w:rPr>
          <w:rFonts w:asciiTheme="minorHAnsi" w:hAnsiTheme="minorHAnsi" w:cstheme="minorHAnsi"/>
          <w:sz w:val="22"/>
          <w:szCs w:val="22"/>
        </w:rPr>
      </w:pPr>
      <w:bookmarkStart w:id="43" w:name="_Toc508123911"/>
      <w:proofErr w:type="spellStart"/>
      <w:r w:rsidRPr="009E5951">
        <w:rPr>
          <w:rFonts w:asciiTheme="minorHAnsi" w:hAnsiTheme="minorHAnsi" w:cstheme="minorHAnsi"/>
          <w:sz w:val="22"/>
          <w:szCs w:val="22"/>
        </w:rPr>
        <w:t>Git</w:t>
      </w:r>
      <w:proofErr w:type="spellEnd"/>
      <w:r w:rsidRPr="009E5951">
        <w:rPr>
          <w:rFonts w:asciiTheme="minorHAnsi" w:hAnsiTheme="minorHAnsi" w:cstheme="minorHAnsi"/>
          <w:sz w:val="22"/>
          <w:szCs w:val="22"/>
        </w:rPr>
        <w:t xml:space="preserve"> clone, Install Dredd And </w:t>
      </w:r>
      <w:proofErr w:type="spellStart"/>
      <w:r w:rsidRPr="009E5951">
        <w:rPr>
          <w:rFonts w:asciiTheme="minorHAnsi" w:hAnsiTheme="minorHAnsi" w:cstheme="minorHAnsi"/>
          <w:sz w:val="22"/>
          <w:szCs w:val="22"/>
        </w:rPr>
        <w:t>Dependancies</w:t>
      </w:r>
      <w:bookmarkEnd w:id="43"/>
      <w:proofErr w:type="spellEnd"/>
    </w:p>
    <w:p w14:paraId="0E5B7C20" w14:textId="77777777" w:rsidR="00553249" w:rsidRPr="009E5951" w:rsidRDefault="00553249" w:rsidP="00561131">
      <w:pPr>
        <w:pStyle w:val="NormalWeb"/>
        <w:shd w:val="clear" w:color="auto" w:fill="FFFFFF"/>
        <w:spacing w:before="0" w:beforeAutospacing="0" w:after="420" w:afterAutospacing="0"/>
        <w:rPr>
          <w:rFonts w:asciiTheme="minorHAnsi" w:hAnsiTheme="minorHAnsi" w:cstheme="minorHAnsi"/>
          <w:color w:val="1A1A1A"/>
          <w:sz w:val="22"/>
          <w:szCs w:val="22"/>
        </w:rPr>
      </w:pPr>
    </w:p>
    <w:p w14:paraId="2A8BCB4B" w14:textId="4D389290" w:rsidR="00175C53" w:rsidRPr="009E5951" w:rsidRDefault="008A2465"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Sign</w:t>
      </w:r>
      <w:r w:rsidR="00175C53" w:rsidRPr="009E5951">
        <w:rPr>
          <w:rFonts w:asciiTheme="minorHAnsi" w:hAnsiTheme="minorHAnsi" w:cstheme="minorHAnsi"/>
          <w:color w:val="1A1A1A"/>
          <w:sz w:val="22"/>
          <w:szCs w:val="22"/>
        </w:rPr>
        <w:t xml:space="preserve"> into </w:t>
      </w:r>
      <w:r w:rsidRPr="009E5951">
        <w:rPr>
          <w:rFonts w:asciiTheme="minorHAnsi" w:hAnsiTheme="minorHAnsi" w:cstheme="minorHAnsi"/>
          <w:color w:val="1A1A1A"/>
          <w:sz w:val="22"/>
          <w:szCs w:val="22"/>
        </w:rPr>
        <w:t xml:space="preserve">GitHub account and </w:t>
      </w:r>
      <w:r w:rsidR="00175C53" w:rsidRPr="009E5951">
        <w:rPr>
          <w:rFonts w:asciiTheme="minorHAnsi" w:hAnsiTheme="minorHAnsi" w:cstheme="minorHAnsi"/>
          <w:color w:val="1A1A1A"/>
          <w:sz w:val="22"/>
          <w:szCs w:val="22"/>
        </w:rPr>
        <w:t>access the forked copy of the Dredd-Example project. This project will be visible under the Repositories tab.</w:t>
      </w:r>
    </w:p>
    <w:p w14:paraId="5002D15D" w14:textId="77777777"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Click the </w:t>
      </w:r>
      <w:proofErr w:type="spellStart"/>
      <w:r w:rsidRPr="009E5951">
        <w:rPr>
          <w:rStyle w:val="Strong"/>
          <w:rFonts w:asciiTheme="minorHAnsi" w:hAnsiTheme="minorHAnsi" w:cstheme="minorHAnsi"/>
          <w:color w:val="1A1A1A"/>
          <w:sz w:val="22"/>
          <w:szCs w:val="22"/>
        </w:rPr>
        <w:t>dredd</w:t>
      </w:r>
      <w:proofErr w:type="spellEnd"/>
      <w:r w:rsidRPr="009E5951">
        <w:rPr>
          <w:rStyle w:val="Strong"/>
          <w:rFonts w:asciiTheme="minorHAnsi" w:hAnsiTheme="minorHAnsi" w:cstheme="minorHAnsi"/>
          <w:color w:val="1A1A1A"/>
          <w:sz w:val="22"/>
          <w:szCs w:val="22"/>
        </w:rPr>
        <w:t>-example</w:t>
      </w:r>
      <w:r w:rsidRPr="009E5951">
        <w:rPr>
          <w:rFonts w:asciiTheme="minorHAnsi" w:hAnsiTheme="minorHAnsi" w:cstheme="minorHAnsi"/>
          <w:color w:val="1A1A1A"/>
          <w:sz w:val="22"/>
          <w:szCs w:val="22"/>
        </w:rPr>
        <w:t> link.</w:t>
      </w:r>
    </w:p>
    <w:p w14:paraId="1726C3D0" w14:textId="5D05B008"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lastRenderedPageBreak/>
        <w:drawing>
          <wp:inline distT="0" distB="0" distL="0" distR="0" wp14:anchorId="78D4B00E" wp14:editId="44F3EE31">
            <wp:extent cx="5888990" cy="2962910"/>
            <wp:effectExtent l="0" t="0" r="0" b="8890"/>
            <wp:docPr id="75" name="Picture 75" descr="https://solutionsanz.files.wordpress.com/2017/09/092017_1346_apiarydesig6.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olutionsanz.files.wordpress.com/2017/09/092017_1346_apiarydesig6.png?w=8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88990" cy="2962910"/>
                    </a:xfrm>
                    <a:prstGeom prst="rect">
                      <a:avLst/>
                    </a:prstGeom>
                    <a:noFill/>
                    <a:ln>
                      <a:noFill/>
                    </a:ln>
                  </pic:spPr>
                </pic:pic>
              </a:graphicData>
            </a:graphic>
          </wp:inline>
        </w:drawing>
      </w:r>
    </w:p>
    <w:p w14:paraId="4532D309" w14:textId="0C189456" w:rsidR="00175C53" w:rsidRPr="009E5951" w:rsidRDefault="008A2465"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C</w:t>
      </w:r>
      <w:r w:rsidR="00175C53" w:rsidRPr="009E5951">
        <w:rPr>
          <w:rFonts w:asciiTheme="minorHAnsi" w:hAnsiTheme="minorHAnsi" w:cstheme="minorHAnsi"/>
          <w:color w:val="1A1A1A"/>
          <w:sz w:val="22"/>
          <w:szCs w:val="22"/>
        </w:rPr>
        <w:t>op</w:t>
      </w:r>
      <w:r w:rsidRPr="009E5951">
        <w:rPr>
          <w:rFonts w:asciiTheme="minorHAnsi" w:hAnsiTheme="minorHAnsi" w:cstheme="minorHAnsi"/>
          <w:color w:val="1A1A1A"/>
          <w:sz w:val="22"/>
          <w:szCs w:val="22"/>
        </w:rPr>
        <w:t>y</w:t>
      </w:r>
      <w:r w:rsidR="00175C53" w:rsidRPr="009E5951">
        <w:rPr>
          <w:rFonts w:asciiTheme="minorHAnsi" w:hAnsiTheme="minorHAnsi" w:cstheme="minorHAnsi"/>
          <w:color w:val="1A1A1A"/>
          <w:sz w:val="22"/>
          <w:szCs w:val="22"/>
        </w:rPr>
        <w:t xml:space="preserve"> the web URL for the dre32722/</w:t>
      </w:r>
      <w:proofErr w:type="spellStart"/>
      <w:r w:rsidR="00175C53" w:rsidRPr="009E5951">
        <w:rPr>
          <w:rFonts w:asciiTheme="minorHAnsi" w:hAnsiTheme="minorHAnsi" w:cstheme="minorHAnsi"/>
          <w:color w:val="1A1A1A"/>
          <w:sz w:val="22"/>
          <w:szCs w:val="22"/>
        </w:rPr>
        <w:t>dredd</w:t>
      </w:r>
      <w:proofErr w:type="spellEnd"/>
      <w:r w:rsidR="00175C53" w:rsidRPr="009E5951">
        <w:rPr>
          <w:rFonts w:asciiTheme="minorHAnsi" w:hAnsiTheme="minorHAnsi" w:cstheme="minorHAnsi"/>
          <w:color w:val="1A1A1A"/>
          <w:sz w:val="22"/>
          <w:szCs w:val="22"/>
        </w:rPr>
        <w:t>-example repository.</w:t>
      </w:r>
    </w:p>
    <w:p w14:paraId="49D6DD41" w14:textId="02322CED"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1272F1D7" wp14:editId="5D077577">
            <wp:extent cx="5742305" cy="2574925"/>
            <wp:effectExtent l="0" t="0" r="0" b="0"/>
            <wp:docPr id="74" name="Picture 74" descr="https://solutionsanz.files.wordpress.com/2017/09/092017_1346_apiarydesig7.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olutionsanz.files.wordpress.com/2017/09/092017_1346_apiarydesig7.png?w=8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2305" cy="2574925"/>
                    </a:xfrm>
                    <a:prstGeom prst="rect">
                      <a:avLst/>
                    </a:prstGeom>
                    <a:noFill/>
                    <a:ln>
                      <a:noFill/>
                    </a:ln>
                  </pic:spPr>
                </pic:pic>
              </a:graphicData>
            </a:graphic>
          </wp:inline>
        </w:drawing>
      </w:r>
    </w:p>
    <w:p w14:paraId="4CFDD844" w14:textId="164D8F54" w:rsidR="00175C53" w:rsidRPr="009E5951" w:rsidRDefault="00A84E31"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 xml:space="preserve">In local dev </w:t>
      </w:r>
      <w:proofErr w:type="spellStart"/>
      <w:r w:rsidRPr="009E5951">
        <w:rPr>
          <w:rFonts w:asciiTheme="minorHAnsi" w:hAnsiTheme="minorHAnsi" w:cstheme="minorHAnsi"/>
          <w:color w:val="1A1A1A"/>
          <w:sz w:val="22"/>
          <w:szCs w:val="22"/>
        </w:rPr>
        <w:t>env</w:t>
      </w:r>
      <w:proofErr w:type="spellEnd"/>
      <w:r w:rsidRPr="009E5951">
        <w:rPr>
          <w:rFonts w:asciiTheme="minorHAnsi" w:hAnsiTheme="minorHAnsi" w:cstheme="minorHAnsi"/>
          <w:color w:val="1A1A1A"/>
          <w:sz w:val="22"/>
          <w:szCs w:val="22"/>
        </w:rPr>
        <w:t xml:space="preserve">, </w:t>
      </w:r>
      <w:r w:rsidR="00175C53" w:rsidRPr="009E5951">
        <w:rPr>
          <w:rStyle w:val="Strong"/>
          <w:rFonts w:asciiTheme="minorHAnsi" w:hAnsiTheme="minorHAnsi" w:cstheme="minorHAnsi"/>
          <w:color w:val="1A1A1A"/>
          <w:sz w:val="22"/>
          <w:szCs w:val="22"/>
        </w:rPr>
        <w:t>cd</w:t>
      </w:r>
      <w:r w:rsidR="00175C53" w:rsidRPr="009E5951">
        <w:rPr>
          <w:rFonts w:asciiTheme="minorHAnsi" w:hAnsiTheme="minorHAnsi" w:cstheme="minorHAnsi"/>
          <w:color w:val="1A1A1A"/>
          <w:sz w:val="22"/>
          <w:szCs w:val="22"/>
        </w:rPr>
        <w:t> </w:t>
      </w:r>
      <w:r w:rsidR="001414C0" w:rsidRPr="009E5951">
        <w:rPr>
          <w:rFonts w:asciiTheme="minorHAnsi" w:hAnsiTheme="minorHAnsi" w:cstheme="minorHAnsi"/>
          <w:color w:val="1A1A1A"/>
          <w:sz w:val="22"/>
          <w:szCs w:val="22"/>
        </w:rPr>
        <w:t xml:space="preserve">(change directory command-line) </w:t>
      </w:r>
      <w:r w:rsidR="00175C53" w:rsidRPr="009E5951">
        <w:rPr>
          <w:rFonts w:asciiTheme="minorHAnsi" w:hAnsiTheme="minorHAnsi" w:cstheme="minorHAnsi"/>
          <w:color w:val="1A1A1A"/>
          <w:sz w:val="22"/>
          <w:szCs w:val="22"/>
        </w:rPr>
        <w:t xml:space="preserve">to </w:t>
      </w:r>
      <w:r w:rsidRPr="009E5951">
        <w:rPr>
          <w:rFonts w:asciiTheme="minorHAnsi" w:hAnsiTheme="minorHAnsi" w:cstheme="minorHAnsi"/>
          <w:color w:val="1A1A1A"/>
          <w:sz w:val="22"/>
          <w:szCs w:val="22"/>
        </w:rPr>
        <w:t xml:space="preserve">directory locally like in this case  </w:t>
      </w:r>
      <w:r w:rsidR="00175C53" w:rsidRPr="009E5951">
        <w:rPr>
          <w:rFonts w:asciiTheme="minorHAnsi" w:hAnsiTheme="minorHAnsi" w:cstheme="minorHAnsi"/>
          <w:color w:val="1A1A1A"/>
          <w:sz w:val="22"/>
          <w:szCs w:val="22"/>
        </w:rPr>
        <w:t> </w:t>
      </w:r>
      <w:r w:rsidR="00175C53" w:rsidRPr="009E5951">
        <w:rPr>
          <w:rStyle w:val="Strong"/>
          <w:rFonts w:asciiTheme="minorHAnsi" w:hAnsiTheme="minorHAnsi" w:cstheme="minorHAnsi"/>
          <w:color w:val="1A1A1A"/>
          <w:sz w:val="22"/>
          <w:szCs w:val="22"/>
        </w:rPr>
        <w:t>/home/</w:t>
      </w:r>
      <w:proofErr w:type="spellStart"/>
      <w:r w:rsidR="00175C53" w:rsidRPr="009E5951">
        <w:rPr>
          <w:rStyle w:val="Strong"/>
          <w:rFonts w:asciiTheme="minorHAnsi" w:hAnsiTheme="minorHAnsi" w:cstheme="minorHAnsi"/>
          <w:color w:val="1A1A1A"/>
          <w:sz w:val="22"/>
          <w:szCs w:val="22"/>
        </w:rPr>
        <w:t>osboxes</w:t>
      </w:r>
      <w:proofErr w:type="spellEnd"/>
      <w:r w:rsidR="00175C53" w:rsidRPr="009E5951">
        <w:rPr>
          <w:rStyle w:val="Strong"/>
          <w:rFonts w:asciiTheme="minorHAnsi" w:hAnsiTheme="minorHAnsi" w:cstheme="minorHAnsi"/>
          <w:color w:val="1A1A1A"/>
          <w:sz w:val="22"/>
          <w:szCs w:val="22"/>
        </w:rPr>
        <w:t>/</w:t>
      </w:r>
      <w:proofErr w:type="spellStart"/>
      <w:r w:rsidR="00175C53" w:rsidRPr="009E5951">
        <w:rPr>
          <w:rStyle w:val="Strong"/>
          <w:rFonts w:asciiTheme="minorHAnsi" w:hAnsiTheme="minorHAnsi" w:cstheme="minorHAnsi"/>
          <w:color w:val="1A1A1A"/>
          <w:sz w:val="22"/>
          <w:szCs w:val="22"/>
        </w:rPr>
        <w:t>gitprojects</w:t>
      </w:r>
      <w:proofErr w:type="spellEnd"/>
      <w:r w:rsidR="00175C53" w:rsidRPr="009E5951">
        <w:rPr>
          <w:rFonts w:asciiTheme="minorHAnsi" w:hAnsiTheme="minorHAnsi" w:cstheme="minorHAnsi"/>
          <w:color w:val="1A1A1A"/>
          <w:sz w:val="22"/>
          <w:szCs w:val="22"/>
        </w:rPr>
        <w:t> directory.</w:t>
      </w:r>
    </w:p>
    <w:p w14:paraId="1071147A" w14:textId="785962E0" w:rsidR="00175C53" w:rsidRPr="009E5951" w:rsidRDefault="008A2465" w:rsidP="00561131">
      <w:pPr>
        <w:pStyle w:val="NormalWeb"/>
        <w:shd w:val="clear" w:color="auto" w:fill="FFFFFF"/>
        <w:spacing w:before="0" w:beforeAutospacing="0" w:after="420" w:afterAutospacing="0"/>
        <w:rPr>
          <w:rFonts w:asciiTheme="minorHAnsi" w:hAnsiTheme="minorHAnsi" w:cstheme="minorHAnsi"/>
          <w:color w:val="1A1A1A"/>
          <w:sz w:val="22"/>
          <w:szCs w:val="22"/>
        </w:rPr>
      </w:pPr>
      <w:proofErr w:type="spellStart"/>
      <w:r w:rsidRPr="009E5951">
        <w:rPr>
          <w:rStyle w:val="Strong"/>
          <w:rFonts w:asciiTheme="minorHAnsi" w:hAnsiTheme="minorHAnsi" w:cstheme="minorHAnsi"/>
          <w:color w:val="1A1A1A"/>
          <w:sz w:val="22"/>
          <w:szCs w:val="22"/>
        </w:rPr>
        <w:t>G</w:t>
      </w:r>
      <w:r w:rsidR="00175C53" w:rsidRPr="009E5951">
        <w:rPr>
          <w:rStyle w:val="Strong"/>
          <w:rFonts w:asciiTheme="minorHAnsi" w:hAnsiTheme="minorHAnsi" w:cstheme="minorHAnsi"/>
          <w:color w:val="1A1A1A"/>
          <w:sz w:val="22"/>
          <w:szCs w:val="22"/>
        </w:rPr>
        <w:t>it</w:t>
      </w:r>
      <w:proofErr w:type="spellEnd"/>
      <w:r w:rsidR="00175C53" w:rsidRPr="009E5951">
        <w:rPr>
          <w:rStyle w:val="Strong"/>
          <w:rFonts w:asciiTheme="minorHAnsi" w:hAnsiTheme="minorHAnsi" w:cstheme="minorHAnsi"/>
          <w:color w:val="1A1A1A"/>
          <w:sz w:val="22"/>
          <w:szCs w:val="22"/>
        </w:rPr>
        <w:t xml:space="preserve"> clone</w:t>
      </w:r>
      <w:r w:rsidR="00175C53" w:rsidRPr="009E5951">
        <w:rPr>
          <w:rFonts w:asciiTheme="minorHAnsi" w:hAnsiTheme="minorHAnsi" w:cstheme="minorHAnsi"/>
          <w:color w:val="1A1A1A"/>
          <w:sz w:val="22"/>
          <w:szCs w:val="22"/>
        </w:rPr>
        <w:t xml:space="preserve"> fork of the </w:t>
      </w:r>
      <w:proofErr w:type="spellStart"/>
      <w:r w:rsidR="00175C53" w:rsidRPr="009E5951">
        <w:rPr>
          <w:rFonts w:asciiTheme="minorHAnsi" w:hAnsiTheme="minorHAnsi" w:cstheme="minorHAnsi"/>
          <w:color w:val="1A1A1A"/>
          <w:sz w:val="22"/>
          <w:szCs w:val="22"/>
        </w:rPr>
        <w:t>dredd</w:t>
      </w:r>
      <w:proofErr w:type="spellEnd"/>
      <w:r w:rsidR="00175C53" w:rsidRPr="009E5951">
        <w:rPr>
          <w:rFonts w:asciiTheme="minorHAnsi" w:hAnsiTheme="minorHAnsi" w:cstheme="minorHAnsi"/>
          <w:color w:val="1A1A1A"/>
          <w:sz w:val="22"/>
          <w:szCs w:val="22"/>
        </w:rPr>
        <w:t>-example project.</w:t>
      </w:r>
    </w:p>
    <w:p w14:paraId="5D2B438A" w14:textId="0AA63206"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232CF806" wp14:editId="512E3B58">
            <wp:extent cx="6517920" cy="196525"/>
            <wp:effectExtent l="0" t="0" r="0" b="0"/>
            <wp:docPr id="70" name="Picture 70" descr="https://solutionsanz.files.wordpress.com/2017/09/092017_1346_apiarydesig11.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olutionsanz.files.wordpress.com/2017/09/092017_1346_apiarydesig11.png?w=8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61921" cy="200867"/>
                    </a:xfrm>
                    <a:prstGeom prst="rect">
                      <a:avLst/>
                    </a:prstGeom>
                    <a:noFill/>
                    <a:ln>
                      <a:noFill/>
                    </a:ln>
                  </pic:spPr>
                </pic:pic>
              </a:graphicData>
            </a:graphic>
          </wp:inline>
        </w:drawing>
      </w:r>
    </w:p>
    <w:p w14:paraId="5FCB0050" w14:textId="1E3531C5"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lastRenderedPageBreak/>
        <w:drawing>
          <wp:inline distT="0" distB="0" distL="0" distR="0" wp14:anchorId="0F33C78A" wp14:editId="5027C30C">
            <wp:extent cx="6572320" cy="907390"/>
            <wp:effectExtent l="0" t="0" r="0" b="7620"/>
            <wp:docPr id="69" name="Picture 69" descr="https://solutionsanz.files.wordpress.com/2017/09/092017_1346_apiarydesig12.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olutionsanz.files.wordpress.com/2017/09/092017_1346_apiarydesig12.png?w=8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61260" cy="919669"/>
                    </a:xfrm>
                    <a:prstGeom prst="rect">
                      <a:avLst/>
                    </a:prstGeom>
                    <a:noFill/>
                    <a:ln>
                      <a:noFill/>
                    </a:ln>
                  </pic:spPr>
                </pic:pic>
              </a:graphicData>
            </a:graphic>
          </wp:inline>
        </w:drawing>
      </w:r>
    </w:p>
    <w:p w14:paraId="09D7EE95" w14:textId="52AC7656"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 xml:space="preserve">The above step creates a directory </w:t>
      </w:r>
      <w:r w:rsidR="00A84E31" w:rsidRPr="009E5951">
        <w:rPr>
          <w:rFonts w:asciiTheme="minorHAnsi" w:hAnsiTheme="minorHAnsi" w:cstheme="minorHAnsi"/>
          <w:color w:val="1A1A1A"/>
          <w:sz w:val="22"/>
          <w:szCs w:val="22"/>
        </w:rPr>
        <w:t xml:space="preserve">locally like in this </w:t>
      </w:r>
      <w:proofErr w:type="gramStart"/>
      <w:r w:rsidR="00A84E31" w:rsidRPr="009E5951">
        <w:rPr>
          <w:rFonts w:asciiTheme="minorHAnsi" w:hAnsiTheme="minorHAnsi" w:cstheme="minorHAnsi"/>
          <w:color w:val="1A1A1A"/>
          <w:sz w:val="22"/>
          <w:szCs w:val="22"/>
        </w:rPr>
        <w:t xml:space="preserve">case </w:t>
      </w:r>
      <w:r w:rsidRPr="009E5951">
        <w:rPr>
          <w:rFonts w:asciiTheme="minorHAnsi" w:hAnsiTheme="minorHAnsi" w:cstheme="minorHAnsi"/>
          <w:color w:val="1A1A1A"/>
          <w:sz w:val="22"/>
          <w:szCs w:val="22"/>
        </w:rPr>
        <w:t xml:space="preserve"> /</w:t>
      </w:r>
      <w:proofErr w:type="gramEnd"/>
      <w:r w:rsidRPr="009E5951">
        <w:rPr>
          <w:rFonts w:asciiTheme="minorHAnsi" w:hAnsiTheme="minorHAnsi" w:cstheme="minorHAnsi"/>
          <w:color w:val="1A1A1A"/>
          <w:sz w:val="22"/>
          <w:szCs w:val="22"/>
        </w:rPr>
        <w:t>home/</w:t>
      </w:r>
      <w:proofErr w:type="spellStart"/>
      <w:r w:rsidRPr="009E5951">
        <w:rPr>
          <w:rFonts w:asciiTheme="minorHAnsi" w:hAnsiTheme="minorHAnsi" w:cstheme="minorHAnsi"/>
          <w:color w:val="1A1A1A"/>
          <w:sz w:val="22"/>
          <w:szCs w:val="22"/>
        </w:rPr>
        <w:t>osboxes</w:t>
      </w:r>
      <w:proofErr w:type="spellEnd"/>
      <w:r w:rsidRPr="009E5951">
        <w:rPr>
          <w:rFonts w:asciiTheme="minorHAnsi" w:hAnsiTheme="minorHAnsi" w:cstheme="minorHAnsi"/>
          <w:color w:val="1A1A1A"/>
          <w:sz w:val="22"/>
          <w:szCs w:val="22"/>
        </w:rPr>
        <w:t>/</w:t>
      </w:r>
      <w:proofErr w:type="spellStart"/>
      <w:r w:rsidRPr="009E5951">
        <w:rPr>
          <w:rFonts w:asciiTheme="minorHAnsi" w:hAnsiTheme="minorHAnsi" w:cstheme="minorHAnsi"/>
          <w:color w:val="1A1A1A"/>
          <w:sz w:val="22"/>
          <w:szCs w:val="22"/>
        </w:rPr>
        <w:t>gitprojects</w:t>
      </w:r>
      <w:proofErr w:type="spellEnd"/>
      <w:r w:rsidRPr="009E5951">
        <w:rPr>
          <w:rFonts w:asciiTheme="minorHAnsi" w:hAnsiTheme="minorHAnsi" w:cstheme="minorHAnsi"/>
          <w:color w:val="1A1A1A"/>
          <w:sz w:val="22"/>
          <w:szCs w:val="22"/>
        </w:rPr>
        <w:t>/dre32722 directory.</w:t>
      </w:r>
    </w:p>
    <w:p w14:paraId="3BE884B9" w14:textId="4B6D6052"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507AA5F0" wp14:editId="324F7FFD">
            <wp:extent cx="6510401" cy="810934"/>
            <wp:effectExtent l="0" t="0" r="5080" b="8255"/>
            <wp:docPr id="68" name="Picture 68" descr="https://solutionsanz.files.wordpress.com/2017/09/092017_1346_apiarydesig13.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olutionsanz.files.wordpress.com/2017/09/092017_1346_apiarydesig13.png?w=8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62456" cy="817418"/>
                    </a:xfrm>
                    <a:prstGeom prst="rect">
                      <a:avLst/>
                    </a:prstGeom>
                    <a:noFill/>
                    <a:ln>
                      <a:noFill/>
                    </a:ln>
                  </pic:spPr>
                </pic:pic>
              </a:graphicData>
            </a:graphic>
          </wp:inline>
        </w:drawing>
      </w:r>
    </w:p>
    <w:p w14:paraId="623888B1" w14:textId="26F56DD7"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proofErr w:type="gramStart"/>
      <w:r w:rsidRPr="009E5951">
        <w:rPr>
          <w:rStyle w:val="Strong"/>
          <w:rFonts w:asciiTheme="minorHAnsi" w:hAnsiTheme="minorHAnsi" w:cstheme="minorHAnsi"/>
          <w:color w:val="1A1A1A"/>
          <w:sz w:val="22"/>
          <w:szCs w:val="22"/>
        </w:rPr>
        <w:t>cd</w:t>
      </w:r>
      <w:proofErr w:type="gramEnd"/>
      <w:r w:rsidRPr="009E5951">
        <w:rPr>
          <w:rFonts w:asciiTheme="minorHAnsi" w:hAnsiTheme="minorHAnsi" w:cstheme="minorHAnsi"/>
          <w:color w:val="1A1A1A"/>
          <w:sz w:val="22"/>
          <w:szCs w:val="22"/>
        </w:rPr>
        <w:t> </w:t>
      </w:r>
      <w:r w:rsidR="001414C0" w:rsidRPr="009E5951">
        <w:rPr>
          <w:rFonts w:asciiTheme="minorHAnsi" w:hAnsiTheme="minorHAnsi" w:cstheme="minorHAnsi"/>
          <w:color w:val="1A1A1A"/>
          <w:sz w:val="22"/>
          <w:szCs w:val="22"/>
        </w:rPr>
        <w:t xml:space="preserve">(change directory command-line) </w:t>
      </w:r>
      <w:r w:rsidRPr="009E5951">
        <w:rPr>
          <w:rFonts w:asciiTheme="minorHAnsi" w:hAnsiTheme="minorHAnsi" w:cstheme="minorHAnsi"/>
          <w:color w:val="1A1A1A"/>
          <w:sz w:val="22"/>
          <w:szCs w:val="22"/>
        </w:rPr>
        <w:t>into the newly created </w:t>
      </w:r>
      <w:proofErr w:type="spellStart"/>
      <w:r w:rsidRPr="009E5951">
        <w:rPr>
          <w:rStyle w:val="Strong"/>
          <w:rFonts w:asciiTheme="minorHAnsi" w:hAnsiTheme="minorHAnsi" w:cstheme="minorHAnsi"/>
          <w:color w:val="1A1A1A"/>
          <w:sz w:val="22"/>
          <w:szCs w:val="22"/>
        </w:rPr>
        <w:t>dredd</w:t>
      </w:r>
      <w:proofErr w:type="spellEnd"/>
      <w:r w:rsidRPr="009E5951">
        <w:rPr>
          <w:rStyle w:val="Strong"/>
          <w:rFonts w:asciiTheme="minorHAnsi" w:hAnsiTheme="minorHAnsi" w:cstheme="minorHAnsi"/>
          <w:color w:val="1A1A1A"/>
          <w:sz w:val="22"/>
          <w:szCs w:val="22"/>
        </w:rPr>
        <w:t>-example</w:t>
      </w:r>
      <w:r w:rsidRPr="009E5951">
        <w:rPr>
          <w:rFonts w:asciiTheme="minorHAnsi" w:hAnsiTheme="minorHAnsi" w:cstheme="minorHAnsi"/>
          <w:color w:val="1A1A1A"/>
          <w:sz w:val="22"/>
          <w:szCs w:val="22"/>
        </w:rPr>
        <w:t> directory.</w:t>
      </w:r>
    </w:p>
    <w:p w14:paraId="2DE0E630" w14:textId="4A7737C3"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0C3CD9DB" wp14:editId="03053406">
            <wp:extent cx="5625110" cy="741988"/>
            <wp:effectExtent l="0" t="0" r="0" b="1270"/>
            <wp:docPr id="67" name="Picture 67" descr="https://solutionsanz.files.wordpress.com/2017/09/092017_1346_apiarydesig14.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olutionsanz.files.wordpress.com/2017/09/092017_1346_apiarydesig14.png?w=8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57434" cy="746252"/>
                    </a:xfrm>
                    <a:prstGeom prst="rect">
                      <a:avLst/>
                    </a:prstGeom>
                    <a:noFill/>
                    <a:ln>
                      <a:noFill/>
                    </a:ln>
                  </pic:spPr>
                </pic:pic>
              </a:graphicData>
            </a:graphic>
          </wp:inline>
        </w:drawing>
      </w:r>
    </w:p>
    <w:p w14:paraId="0D4198DF" w14:textId="77777777" w:rsidR="001414C0" w:rsidRPr="009E5951" w:rsidRDefault="008A2465" w:rsidP="00561131">
      <w:pPr>
        <w:pStyle w:val="NormalWeb"/>
        <w:shd w:val="clear" w:color="auto" w:fill="FFFFFF"/>
        <w:spacing w:before="0" w:beforeAutospacing="0" w:after="420" w:afterAutospacing="0"/>
        <w:rPr>
          <w:rStyle w:val="Strong"/>
          <w:rFonts w:asciiTheme="minorHAnsi" w:hAnsiTheme="minorHAnsi" w:cstheme="minorHAnsi"/>
          <w:color w:val="1A1A1A"/>
          <w:sz w:val="22"/>
          <w:szCs w:val="22"/>
        </w:rPr>
      </w:pPr>
      <w:r w:rsidRPr="009E5951">
        <w:rPr>
          <w:rFonts w:asciiTheme="minorHAnsi" w:hAnsiTheme="minorHAnsi" w:cstheme="minorHAnsi"/>
          <w:color w:val="1A1A1A"/>
          <w:sz w:val="22"/>
          <w:szCs w:val="22"/>
        </w:rPr>
        <w:t>I</w:t>
      </w:r>
      <w:r w:rsidR="00175C53" w:rsidRPr="009E5951">
        <w:rPr>
          <w:rFonts w:asciiTheme="minorHAnsi" w:hAnsiTheme="minorHAnsi" w:cstheme="minorHAnsi"/>
          <w:color w:val="1A1A1A"/>
          <w:sz w:val="22"/>
          <w:szCs w:val="22"/>
        </w:rPr>
        <w:t xml:space="preserve">nstall </w:t>
      </w:r>
      <w:r w:rsidR="00A84E31" w:rsidRPr="009E5951">
        <w:rPr>
          <w:rFonts w:asciiTheme="minorHAnsi" w:hAnsiTheme="minorHAnsi" w:cstheme="minorHAnsi"/>
          <w:color w:val="1A1A1A"/>
          <w:sz w:val="22"/>
          <w:szCs w:val="22"/>
        </w:rPr>
        <w:t>D</w:t>
      </w:r>
      <w:r w:rsidR="00175C53" w:rsidRPr="009E5951">
        <w:rPr>
          <w:rFonts w:asciiTheme="minorHAnsi" w:hAnsiTheme="minorHAnsi" w:cstheme="minorHAnsi"/>
          <w:color w:val="1A1A1A"/>
          <w:sz w:val="22"/>
          <w:szCs w:val="22"/>
        </w:rPr>
        <w:t>redd by doing the following;</w:t>
      </w:r>
      <w:r w:rsidR="00A84E31" w:rsidRPr="009E5951">
        <w:rPr>
          <w:rFonts w:asciiTheme="minorHAnsi" w:hAnsiTheme="minorHAnsi" w:cstheme="minorHAnsi"/>
          <w:color w:val="1A1A1A"/>
          <w:sz w:val="22"/>
          <w:szCs w:val="22"/>
        </w:rPr>
        <w:t xml:space="preserve"> </w:t>
      </w:r>
      <w:proofErr w:type="spellStart"/>
      <w:r w:rsidR="00175C53" w:rsidRPr="009E5951">
        <w:rPr>
          <w:rStyle w:val="Strong"/>
          <w:rFonts w:asciiTheme="minorHAnsi" w:hAnsiTheme="minorHAnsi" w:cstheme="minorHAnsi"/>
          <w:color w:val="1A1A1A"/>
          <w:sz w:val="22"/>
          <w:szCs w:val="22"/>
        </w:rPr>
        <w:t>npm</w:t>
      </w:r>
      <w:proofErr w:type="spellEnd"/>
      <w:r w:rsidR="00175C53" w:rsidRPr="009E5951">
        <w:rPr>
          <w:rStyle w:val="Strong"/>
          <w:rFonts w:asciiTheme="minorHAnsi" w:hAnsiTheme="minorHAnsi" w:cstheme="minorHAnsi"/>
          <w:color w:val="1A1A1A"/>
          <w:sz w:val="22"/>
          <w:szCs w:val="22"/>
        </w:rPr>
        <w:t xml:space="preserve"> install -g </w:t>
      </w:r>
      <w:proofErr w:type="spellStart"/>
      <w:r w:rsidR="00175C53" w:rsidRPr="009E5951">
        <w:rPr>
          <w:rStyle w:val="Strong"/>
          <w:rFonts w:asciiTheme="minorHAnsi" w:hAnsiTheme="minorHAnsi" w:cstheme="minorHAnsi"/>
          <w:color w:val="1A1A1A"/>
          <w:sz w:val="22"/>
          <w:szCs w:val="22"/>
        </w:rPr>
        <w:t>dredd</w:t>
      </w:r>
      <w:proofErr w:type="spellEnd"/>
      <w:r w:rsidR="001414C0" w:rsidRPr="009E5951">
        <w:rPr>
          <w:rStyle w:val="Strong"/>
          <w:rFonts w:asciiTheme="minorHAnsi" w:hAnsiTheme="minorHAnsi" w:cstheme="minorHAnsi"/>
          <w:color w:val="1A1A1A"/>
          <w:sz w:val="22"/>
          <w:szCs w:val="22"/>
        </w:rPr>
        <w:t xml:space="preserve"> </w:t>
      </w:r>
    </w:p>
    <w:p w14:paraId="5DCF8B0E" w14:textId="7DBB15D5"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The install takes a few minutes.</w:t>
      </w:r>
    </w:p>
    <w:p w14:paraId="48AA7B84" w14:textId="77777777"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 xml:space="preserve">The </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 xml:space="preserve">-example is a node.js project and there are a number of dependencies specified in the </w:t>
      </w:r>
      <w:proofErr w:type="spellStart"/>
      <w:r w:rsidRPr="009E5951">
        <w:rPr>
          <w:rFonts w:asciiTheme="minorHAnsi" w:hAnsiTheme="minorHAnsi" w:cstheme="minorHAnsi"/>
          <w:color w:val="1A1A1A"/>
          <w:sz w:val="22"/>
          <w:szCs w:val="22"/>
        </w:rPr>
        <w:t>package.json</w:t>
      </w:r>
      <w:proofErr w:type="spellEnd"/>
      <w:r w:rsidRPr="009E5951">
        <w:rPr>
          <w:rFonts w:asciiTheme="minorHAnsi" w:hAnsiTheme="minorHAnsi" w:cstheme="minorHAnsi"/>
          <w:color w:val="1A1A1A"/>
          <w:sz w:val="22"/>
          <w:szCs w:val="22"/>
        </w:rPr>
        <w:t xml:space="preserve"> file that are required in order for it to run.</w:t>
      </w:r>
    </w:p>
    <w:p w14:paraId="4ACF986F" w14:textId="02C1A964"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proofErr w:type="spellStart"/>
      <w:proofErr w:type="gramStart"/>
      <w:r w:rsidRPr="009E5951">
        <w:rPr>
          <w:rStyle w:val="Strong"/>
          <w:rFonts w:asciiTheme="minorHAnsi" w:hAnsiTheme="minorHAnsi" w:cstheme="minorHAnsi"/>
          <w:color w:val="1A1A1A"/>
          <w:sz w:val="22"/>
          <w:szCs w:val="22"/>
        </w:rPr>
        <w:t>npm</w:t>
      </w:r>
      <w:proofErr w:type="spellEnd"/>
      <w:proofErr w:type="gramEnd"/>
      <w:r w:rsidRPr="009E5951">
        <w:rPr>
          <w:rStyle w:val="Strong"/>
          <w:rFonts w:asciiTheme="minorHAnsi" w:hAnsiTheme="minorHAnsi" w:cstheme="minorHAnsi"/>
          <w:color w:val="1A1A1A"/>
          <w:sz w:val="22"/>
          <w:szCs w:val="22"/>
        </w:rPr>
        <w:t xml:space="preserve"> install</w:t>
      </w:r>
      <w:r w:rsidRPr="009E5951">
        <w:rPr>
          <w:rFonts w:asciiTheme="minorHAnsi" w:hAnsiTheme="minorHAnsi" w:cstheme="minorHAnsi"/>
          <w:b/>
          <w:bCs/>
          <w:color w:val="1A1A1A"/>
          <w:sz w:val="22"/>
          <w:szCs w:val="22"/>
        </w:rPr>
        <w:br/>
      </w:r>
      <w:r w:rsidRPr="009E5951">
        <w:rPr>
          <w:rFonts w:asciiTheme="minorHAnsi" w:hAnsiTheme="minorHAnsi" w:cstheme="minorHAnsi"/>
          <w:color w:val="1A1A1A"/>
          <w:sz w:val="22"/>
          <w:szCs w:val="22"/>
        </w:rPr>
        <w:t xml:space="preserve">The above command will install all the required modules for the </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-example project.</w:t>
      </w:r>
      <w:r w:rsidRPr="009E5951">
        <w:rPr>
          <w:rFonts w:asciiTheme="minorHAnsi" w:hAnsiTheme="minorHAnsi" w:cstheme="minorHAnsi"/>
          <w:color w:val="1A1A1A"/>
          <w:sz w:val="22"/>
          <w:szCs w:val="22"/>
        </w:rPr>
        <w:br/>
        <w:t xml:space="preserve">These dependencies include </w:t>
      </w:r>
      <w:proofErr w:type="spellStart"/>
      <w:r w:rsidRPr="009E5951">
        <w:rPr>
          <w:rFonts w:asciiTheme="minorHAnsi" w:hAnsiTheme="minorHAnsi" w:cstheme="minorHAnsi"/>
          <w:color w:val="1A1A1A"/>
          <w:sz w:val="22"/>
          <w:szCs w:val="22"/>
        </w:rPr>
        <w:t>mongodb</w:t>
      </w:r>
      <w:proofErr w:type="spellEnd"/>
      <w:r w:rsidRPr="009E5951">
        <w:rPr>
          <w:rFonts w:asciiTheme="minorHAnsi" w:hAnsiTheme="minorHAnsi" w:cstheme="minorHAnsi"/>
          <w:color w:val="1A1A1A"/>
          <w:sz w:val="22"/>
          <w:szCs w:val="22"/>
        </w:rPr>
        <w:t xml:space="preserve">, express, </w:t>
      </w:r>
      <w:proofErr w:type="spellStart"/>
      <w:r w:rsidRPr="009E5951">
        <w:rPr>
          <w:rFonts w:asciiTheme="minorHAnsi" w:hAnsiTheme="minorHAnsi" w:cstheme="minorHAnsi"/>
          <w:color w:val="1A1A1A"/>
          <w:sz w:val="22"/>
          <w:szCs w:val="22"/>
        </w:rPr>
        <w:t>body_parser</w:t>
      </w:r>
      <w:proofErr w:type="spellEnd"/>
      <w:r w:rsidRPr="009E5951">
        <w:rPr>
          <w:rFonts w:asciiTheme="minorHAnsi" w:hAnsiTheme="minorHAnsi" w:cstheme="minorHAnsi"/>
          <w:color w:val="1A1A1A"/>
          <w:sz w:val="22"/>
          <w:szCs w:val="22"/>
        </w:rPr>
        <w:t xml:space="preserve"> and </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w:t>
      </w:r>
      <w:r w:rsidRPr="009E5951">
        <w:rPr>
          <w:rFonts w:asciiTheme="minorHAnsi" w:hAnsiTheme="minorHAnsi" w:cstheme="minorHAnsi"/>
          <w:color w:val="1A1A1A"/>
          <w:sz w:val="22"/>
          <w:szCs w:val="22"/>
        </w:rPr>
        <w:br/>
      </w:r>
      <w:r w:rsidR="00553249" w:rsidRPr="009E5951">
        <w:rPr>
          <w:rFonts w:asciiTheme="minorHAnsi" w:hAnsiTheme="minorHAnsi" w:cstheme="minorHAnsi"/>
          <w:color w:val="1A1A1A"/>
          <w:sz w:val="22"/>
          <w:szCs w:val="22"/>
        </w:rPr>
        <w:t>C</w:t>
      </w:r>
      <w:r w:rsidRPr="009E5951">
        <w:rPr>
          <w:rFonts w:asciiTheme="minorHAnsi" w:hAnsiTheme="minorHAnsi" w:cstheme="minorHAnsi"/>
          <w:color w:val="1A1A1A"/>
          <w:sz w:val="22"/>
          <w:szCs w:val="22"/>
        </w:rPr>
        <w:t xml:space="preserve">onfirmed that </w:t>
      </w:r>
      <w:r w:rsidR="00553249" w:rsidRPr="009E5951">
        <w:rPr>
          <w:rFonts w:asciiTheme="minorHAnsi" w:hAnsiTheme="minorHAnsi" w:cstheme="minorHAnsi"/>
          <w:color w:val="1A1A1A"/>
          <w:sz w:val="22"/>
          <w:szCs w:val="22"/>
        </w:rPr>
        <w:t>you</w:t>
      </w:r>
      <w:r w:rsidRPr="009E5951">
        <w:rPr>
          <w:rFonts w:asciiTheme="minorHAnsi" w:hAnsiTheme="minorHAnsi" w:cstheme="minorHAnsi"/>
          <w:color w:val="1A1A1A"/>
          <w:sz w:val="22"/>
          <w:szCs w:val="22"/>
        </w:rPr>
        <w:t xml:space="preserve"> could successfully run the app and access the APIs using Postman.</w:t>
      </w:r>
    </w:p>
    <w:p w14:paraId="1917C04E" w14:textId="3A03DDEE"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66E1D5BB" wp14:editId="69792F11">
            <wp:extent cx="6437453" cy="476565"/>
            <wp:effectExtent l="0" t="0" r="1905" b="0"/>
            <wp:docPr id="62" name="Picture 62" descr="https://solutionsanz.files.wordpress.com/2017/09/092017_1346_apiarydesig19.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olutionsanz.files.wordpress.com/2017/09/092017_1346_apiarydesig19.png?w=8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03862" cy="481481"/>
                    </a:xfrm>
                    <a:prstGeom prst="rect">
                      <a:avLst/>
                    </a:prstGeom>
                    <a:noFill/>
                    <a:ln>
                      <a:noFill/>
                    </a:ln>
                  </pic:spPr>
                </pic:pic>
              </a:graphicData>
            </a:graphic>
          </wp:inline>
        </w:drawing>
      </w:r>
    </w:p>
    <w:p w14:paraId="3F392BFB" w14:textId="239222A0" w:rsidR="00175C53" w:rsidRPr="009E5951" w:rsidRDefault="00553249"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Launch</w:t>
      </w:r>
      <w:r w:rsidR="00175C53" w:rsidRPr="009E5951">
        <w:rPr>
          <w:rFonts w:asciiTheme="minorHAnsi" w:hAnsiTheme="minorHAnsi" w:cstheme="minorHAnsi"/>
          <w:color w:val="1A1A1A"/>
          <w:sz w:val="22"/>
          <w:szCs w:val="22"/>
        </w:rPr>
        <w:t xml:space="preserve"> REST client -postman and execute an HTTP GET of localhost</w:t>
      </w:r>
      <w:proofErr w:type="gramStart"/>
      <w:r w:rsidR="00175C53" w:rsidRPr="009E5951">
        <w:rPr>
          <w:rFonts w:asciiTheme="minorHAnsi" w:hAnsiTheme="minorHAnsi" w:cstheme="minorHAnsi"/>
          <w:color w:val="1A1A1A"/>
          <w:sz w:val="22"/>
          <w:szCs w:val="22"/>
        </w:rPr>
        <w:t>:3000</w:t>
      </w:r>
      <w:proofErr w:type="gramEnd"/>
      <w:r w:rsidR="00175C53" w:rsidRPr="009E5951">
        <w:rPr>
          <w:rFonts w:asciiTheme="minorHAnsi" w:hAnsiTheme="minorHAnsi" w:cstheme="minorHAnsi"/>
          <w:color w:val="1A1A1A"/>
          <w:sz w:val="22"/>
          <w:szCs w:val="22"/>
        </w:rPr>
        <w:t>/</w:t>
      </w:r>
      <w:proofErr w:type="spellStart"/>
      <w:r w:rsidR="00175C53" w:rsidRPr="009E5951">
        <w:rPr>
          <w:rFonts w:asciiTheme="minorHAnsi" w:hAnsiTheme="minorHAnsi" w:cstheme="minorHAnsi"/>
          <w:color w:val="1A1A1A"/>
          <w:sz w:val="22"/>
          <w:szCs w:val="22"/>
        </w:rPr>
        <w:t>gists</w:t>
      </w:r>
      <w:proofErr w:type="spellEnd"/>
      <w:r w:rsidR="00175C53" w:rsidRPr="009E5951">
        <w:rPr>
          <w:rFonts w:asciiTheme="minorHAnsi" w:hAnsiTheme="minorHAnsi" w:cstheme="minorHAnsi"/>
          <w:color w:val="1A1A1A"/>
          <w:sz w:val="22"/>
          <w:szCs w:val="22"/>
        </w:rPr>
        <w:t xml:space="preserve"> as per screenshot below.</w:t>
      </w:r>
    </w:p>
    <w:p w14:paraId="0F590624" w14:textId="4A0068A3"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lastRenderedPageBreak/>
        <w:drawing>
          <wp:inline distT="0" distB="0" distL="0" distR="0" wp14:anchorId="00D15C0D" wp14:editId="4B47689A">
            <wp:extent cx="6293289" cy="4389273"/>
            <wp:effectExtent l="0" t="0" r="0" b="0"/>
            <wp:docPr id="61" name="Picture 61" descr="https://solutionsanz.files.wordpress.com/2017/09/092017_1346_apiarydesig20.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olutionsanz.files.wordpress.com/2017/09/092017_1346_apiarydesig20.png?w=8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3833" cy="4396627"/>
                    </a:xfrm>
                    <a:prstGeom prst="rect">
                      <a:avLst/>
                    </a:prstGeom>
                    <a:noFill/>
                    <a:ln>
                      <a:noFill/>
                    </a:ln>
                  </pic:spPr>
                </pic:pic>
              </a:graphicData>
            </a:graphic>
          </wp:inline>
        </w:drawing>
      </w:r>
    </w:p>
    <w:p w14:paraId="654D5144" w14:textId="5BF28366" w:rsidR="00175C53" w:rsidRPr="009E5951" w:rsidRDefault="002F6D8A" w:rsidP="002F6D8A">
      <w:pPr>
        <w:pStyle w:val="Heading2"/>
        <w:rPr>
          <w:rFonts w:asciiTheme="minorHAnsi" w:hAnsiTheme="minorHAnsi" w:cstheme="minorHAnsi"/>
          <w:sz w:val="22"/>
          <w:szCs w:val="22"/>
        </w:rPr>
      </w:pPr>
      <w:bookmarkStart w:id="44" w:name="_Toc508123912"/>
      <w:r w:rsidRPr="009E5951">
        <w:rPr>
          <w:rFonts w:asciiTheme="minorHAnsi" w:hAnsiTheme="minorHAnsi" w:cstheme="minorHAnsi"/>
          <w:sz w:val="22"/>
          <w:szCs w:val="22"/>
        </w:rPr>
        <w:t xml:space="preserve">Actions </w:t>
      </w:r>
      <w:r w:rsidR="00175C53" w:rsidRPr="009E5951">
        <w:rPr>
          <w:rFonts w:asciiTheme="minorHAnsi" w:hAnsiTheme="minorHAnsi" w:cstheme="minorHAnsi"/>
          <w:sz w:val="22"/>
          <w:szCs w:val="22"/>
        </w:rPr>
        <w:t>On Apiary.io</w:t>
      </w:r>
      <w:bookmarkEnd w:id="44"/>
    </w:p>
    <w:p w14:paraId="051888D2" w14:textId="34AAE3AE" w:rsidR="00175C53" w:rsidRPr="009E5951" w:rsidRDefault="00553249"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C</w:t>
      </w:r>
      <w:r w:rsidR="00175C53" w:rsidRPr="009E5951">
        <w:rPr>
          <w:rFonts w:asciiTheme="minorHAnsi" w:hAnsiTheme="minorHAnsi" w:cstheme="minorHAnsi"/>
          <w:color w:val="1A1A1A"/>
          <w:sz w:val="22"/>
          <w:szCs w:val="22"/>
        </w:rPr>
        <w:t>reate an API project.</w:t>
      </w:r>
      <w:r w:rsidRPr="009E5951">
        <w:rPr>
          <w:rFonts w:asciiTheme="minorHAnsi" w:hAnsiTheme="minorHAnsi" w:cstheme="minorHAnsi"/>
          <w:color w:val="1A1A1A"/>
          <w:sz w:val="22"/>
          <w:szCs w:val="22"/>
        </w:rPr>
        <w:t xml:space="preserve"> </w:t>
      </w:r>
      <w:r w:rsidR="00175C53" w:rsidRPr="009E5951">
        <w:rPr>
          <w:rFonts w:asciiTheme="minorHAnsi" w:hAnsiTheme="minorHAnsi" w:cstheme="minorHAnsi"/>
          <w:color w:val="1A1A1A"/>
          <w:sz w:val="22"/>
          <w:szCs w:val="22"/>
        </w:rPr>
        <w:br/>
        <w:t xml:space="preserve">You will notice that when the API project is created, that the </w:t>
      </w:r>
      <w:proofErr w:type="spellStart"/>
      <w:r w:rsidR="00175C53" w:rsidRPr="009E5951">
        <w:rPr>
          <w:rFonts w:asciiTheme="minorHAnsi" w:hAnsiTheme="minorHAnsi" w:cstheme="minorHAnsi"/>
          <w:color w:val="1A1A1A"/>
          <w:sz w:val="22"/>
          <w:szCs w:val="22"/>
        </w:rPr>
        <w:t>PetStore</w:t>
      </w:r>
      <w:proofErr w:type="spellEnd"/>
      <w:r w:rsidR="00175C53" w:rsidRPr="009E5951">
        <w:rPr>
          <w:rFonts w:asciiTheme="minorHAnsi" w:hAnsiTheme="minorHAnsi" w:cstheme="minorHAnsi"/>
          <w:color w:val="1A1A1A"/>
          <w:sz w:val="22"/>
          <w:szCs w:val="22"/>
        </w:rPr>
        <w:t xml:space="preserve"> API sample is automatically populated as your project API design, as per  “</w:t>
      </w:r>
      <w:proofErr w:type="spellStart"/>
      <w:r w:rsidR="00175C53" w:rsidRPr="009E5951">
        <w:rPr>
          <w:rFonts w:asciiTheme="minorHAnsi" w:hAnsiTheme="minorHAnsi" w:cstheme="minorHAnsi"/>
          <w:color w:val="1A1A1A"/>
          <w:sz w:val="22"/>
          <w:szCs w:val="22"/>
        </w:rPr>
        <w:t>MyAPI</w:t>
      </w:r>
      <w:proofErr w:type="spellEnd"/>
      <w:r w:rsidR="00175C53" w:rsidRPr="009E5951">
        <w:rPr>
          <w:rFonts w:asciiTheme="minorHAnsi" w:hAnsiTheme="minorHAnsi" w:cstheme="minorHAnsi"/>
          <w:color w:val="1A1A1A"/>
          <w:sz w:val="22"/>
          <w:szCs w:val="22"/>
        </w:rPr>
        <w:t>” project screenshot below.</w:t>
      </w:r>
    </w:p>
    <w:p w14:paraId="19459497" w14:textId="565F8439"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22BD6D46" wp14:editId="229CFABF">
            <wp:extent cx="6302378" cy="2983916"/>
            <wp:effectExtent l="0" t="0" r="3175" b="6985"/>
            <wp:docPr id="55" name="Picture 55" descr="https://solutionsanz.files.wordpress.com/2017/09/092017_1346_apiarydesig26.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olutionsanz.files.wordpress.com/2017/09/092017_1346_apiarydesig26.png?w=8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17188" cy="2990928"/>
                    </a:xfrm>
                    <a:prstGeom prst="rect">
                      <a:avLst/>
                    </a:prstGeom>
                    <a:noFill/>
                    <a:ln>
                      <a:noFill/>
                    </a:ln>
                  </pic:spPr>
                </pic:pic>
              </a:graphicData>
            </a:graphic>
          </wp:inline>
        </w:drawing>
      </w:r>
    </w:p>
    <w:p w14:paraId="1D623674" w14:textId="77777777" w:rsidR="00175C53" w:rsidRPr="009E5951" w:rsidRDefault="00175C53" w:rsidP="00561131">
      <w:pPr>
        <w:rPr>
          <w:rFonts w:cstheme="minorHAnsi"/>
        </w:rPr>
      </w:pPr>
      <w:r w:rsidRPr="009E5951">
        <w:rPr>
          <w:rFonts w:cstheme="minorHAnsi"/>
        </w:rPr>
        <w:lastRenderedPageBreak/>
        <w:t xml:space="preserve">Copy the </w:t>
      </w:r>
      <w:proofErr w:type="spellStart"/>
      <w:r w:rsidRPr="009E5951">
        <w:rPr>
          <w:rFonts w:cstheme="minorHAnsi"/>
        </w:rPr>
        <w:t>swagger.yml</w:t>
      </w:r>
      <w:proofErr w:type="spellEnd"/>
      <w:r w:rsidRPr="009E5951">
        <w:rPr>
          <w:rFonts w:cstheme="minorHAnsi"/>
        </w:rPr>
        <w:t xml:space="preserve"> file contents into the Apiary project</w:t>
      </w:r>
    </w:p>
    <w:p w14:paraId="4ECDB0A8" w14:textId="1B67D0B0"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 xml:space="preserve">From </w:t>
      </w:r>
      <w:r w:rsidR="00553249" w:rsidRPr="009E5951">
        <w:rPr>
          <w:rFonts w:asciiTheme="minorHAnsi" w:hAnsiTheme="minorHAnsi" w:cstheme="minorHAnsi"/>
          <w:color w:val="1A1A1A"/>
          <w:sz w:val="22"/>
          <w:szCs w:val="22"/>
        </w:rPr>
        <w:t>the</w:t>
      </w:r>
      <w:r w:rsidRPr="009E5951">
        <w:rPr>
          <w:rFonts w:asciiTheme="minorHAnsi" w:hAnsiTheme="minorHAnsi" w:cstheme="minorHAnsi"/>
          <w:color w:val="1A1A1A"/>
          <w:sz w:val="22"/>
          <w:szCs w:val="22"/>
        </w:rPr>
        <w:t xml:space="preserve"> forked project dre32722/</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 xml:space="preserve">-example </w:t>
      </w:r>
      <w:r w:rsidR="00553249" w:rsidRPr="009E5951">
        <w:rPr>
          <w:rFonts w:asciiTheme="minorHAnsi" w:hAnsiTheme="minorHAnsi" w:cstheme="minorHAnsi"/>
          <w:color w:val="1A1A1A"/>
          <w:sz w:val="22"/>
          <w:szCs w:val="22"/>
        </w:rPr>
        <w:t>copy</w:t>
      </w:r>
      <w:r w:rsidRPr="009E5951">
        <w:rPr>
          <w:rFonts w:asciiTheme="minorHAnsi" w:hAnsiTheme="minorHAnsi" w:cstheme="minorHAnsi"/>
          <w:color w:val="1A1A1A"/>
          <w:sz w:val="22"/>
          <w:szCs w:val="22"/>
        </w:rPr>
        <w:t xml:space="preserve"> the contents of the </w:t>
      </w:r>
      <w:proofErr w:type="spellStart"/>
      <w:r w:rsidRPr="009E5951">
        <w:rPr>
          <w:rFonts w:asciiTheme="minorHAnsi" w:hAnsiTheme="minorHAnsi" w:cstheme="minorHAnsi"/>
          <w:color w:val="1A1A1A"/>
          <w:sz w:val="22"/>
          <w:szCs w:val="22"/>
        </w:rPr>
        <w:t>swagger.yml</w:t>
      </w:r>
      <w:proofErr w:type="spellEnd"/>
      <w:r w:rsidRPr="009E5951">
        <w:rPr>
          <w:rFonts w:asciiTheme="minorHAnsi" w:hAnsiTheme="minorHAnsi" w:cstheme="minorHAnsi"/>
          <w:color w:val="1A1A1A"/>
          <w:sz w:val="22"/>
          <w:szCs w:val="22"/>
        </w:rPr>
        <w:t xml:space="preserve"> file.</w:t>
      </w:r>
      <w:r w:rsidRPr="009E5951">
        <w:rPr>
          <w:rFonts w:asciiTheme="minorHAnsi" w:hAnsiTheme="minorHAnsi" w:cstheme="minorHAnsi"/>
          <w:color w:val="1A1A1A"/>
          <w:sz w:val="22"/>
          <w:szCs w:val="22"/>
        </w:rPr>
        <w:br/>
      </w:r>
      <w:r w:rsidR="00553249" w:rsidRPr="009E5951">
        <w:rPr>
          <w:rFonts w:asciiTheme="minorHAnsi" w:hAnsiTheme="minorHAnsi" w:cstheme="minorHAnsi"/>
          <w:color w:val="1A1A1A"/>
          <w:sz w:val="22"/>
          <w:szCs w:val="22"/>
        </w:rPr>
        <w:t>Than paste</w:t>
      </w:r>
      <w:r w:rsidRPr="009E5951">
        <w:rPr>
          <w:rFonts w:asciiTheme="minorHAnsi" w:hAnsiTheme="minorHAnsi" w:cstheme="minorHAnsi"/>
          <w:color w:val="1A1A1A"/>
          <w:sz w:val="22"/>
          <w:szCs w:val="22"/>
        </w:rPr>
        <w:t xml:space="preserve"> this into Apiary project, overwriting the </w:t>
      </w:r>
      <w:proofErr w:type="spellStart"/>
      <w:r w:rsidRPr="009E5951">
        <w:rPr>
          <w:rFonts w:asciiTheme="minorHAnsi" w:hAnsiTheme="minorHAnsi" w:cstheme="minorHAnsi"/>
          <w:color w:val="1A1A1A"/>
          <w:sz w:val="22"/>
          <w:szCs w:val="22"/>
        </w:rPr>
        <w:t>PetStore</w:t>
      </w:r>
      <w:proofErr w:type="spellEnd"/>
      <w:r w:rsidRPr="009E5951">
        <w:rPr>
          <w:rFonts w:asciiTheme="minorHAnsi" w:hAnsiTheme="minorHAnsi" w:cstheme="minorHAnsi"/>
          <w:color w:val="1A1A1A"/>
          <w:sz w:val="22"/>
          <w:szCs w:val="22"/>
        </w:rPr>
        <w:t xml:space="preserve"> API definitions.</w:t>
      </w:r>
    </w:p>
    <w:p w14:paraId="6A65F815" w14:textId="17087636" w:rsidR="00175C53" w:rsidRPr="009E5951" w:rsidRDefault="00553249"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C</w:t>
      </w:r>
      <w:r w:rsidR="00175C53" w:rsidRPr="009E5951">
        <w:rPr>
          <w:rFonts w:asciiTheme="minorHAnsi" w:hAnsiTheme="minorHAnsi" w:cstheme="minorHAnsi"/>
          <w:color w:val="1A1A1A"/>
          <w:sz w:val="22"/>
          <w:szCs w:val="22"/>
        </w:rPr>
        <w:t>lick the Raw Button and then cop</w:t>
      </w:r>
      <w:r w:rsidRPr="009E5951">
        <w:rPr>
          <w:rFonts w:asciiTheme="minorHAnsi" w:hAnsiTheme="minorHAnsi" w:cstheme="minorHAnsi"/>
          <w:color w:val="1A1A1A"/>
          <w:sz w:val="22"/>
          <w:szCs w:val="22"/>
        </w:rPr>
        <w:t>y</w:t>
      </w:r>
      <w:r w:rsidR="00175C53" w:rsidRPr="009E5951">
        <w:rPr>
          <w:rFonts w:asciiTheme="minorHAnsi" w:hAnsiTheme="minorHAnsi" w:cstheme="minorHAnsi"/>
          <w:color w:val="1A1A1A"/>
          <w:sz w:val="22"/>
          <w:szCs w:val="22"/>
        </w:rPr>
        <w:t xml:space="preserve"> the content.</w:t>
      </w:r>
      <w:r w:rsidRPr="009E5951">
        <w:rPr>
          <w:rFonts w:asciiTheme="minorHAnsi" w:hAnsiTheme="minorHAnsi" w:cstheme="minorHAnsi"/>
          <w:color w:val="1A1A1A"/>
          <w:sz w:val="22"/>
          <w:szCs w:val="22"/>
        </w:rPr>
        <w:t xml:space="preserve"> Paste</w:t>
      </w:r>
      <w:r w:rsidR="00175C53" w:rsidRPr="009E5951">
        <w:rPr>
          <w:rFonts w:asciiTheme="minorHAnsi" w:hAnsiTheme="minorHAnsi" w:cstheme="minorHAnsi"/>
          <w:color w:val="1A1A1A"/>
          <w:sz w:val="22"/>
          <w:szCs w:val="22"/>
        </w:rPr>
        <w:t xml:space="preserve"> the Gist Fox API content from the </w:t>
      </w:r>
      <w:proofErr w:type="spellStart"/>
      <w:r w:rsidR="00175C53" w:rsidRPr="009E5951">
        <w:rPr>
          <w:rFonts w:asciiTheme="minorHAnsi" w:hAnsiTheme="minorHAnsi" w:cstheme="minorHAnsi"/>
          <w:color w:val="1A1A1A"/>
          <w:sz w:val="22"/>
          <w:szCs w:val="22"/>
        </w:rPr>
        <w:t>api-description.yml</w:t>
      </w:r>
      <w:proofErr w:type="spellEnd"/>
      <w:r w:rsidR="00175C53" w:rsidRPr="009E5951">
        <w:rPr>
          <w:rFonts w:asciiTheme="minorHAnsi" w:hAnsiTheme="minorHAnsi" w:cstheme="minorHAnsi"/>
          <w:color w:val="1A1A1A"/>
          <w:sz w:val="22"/>
          <w:szCs w:val="22"/>
        </w:rPr>
        <w:t xml:space="preserve"> file into API project.</w:t>
      </w:r>
    </w:p>
    <w:p w14:paraId="2E9BF278" w14:textId="77777777"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You should see that your document is Valid. Press the Save button to save the changes made to your project API design.</w:t>
      </w:r>
    </w:p>
    <w:p w14:paraId="2FB1A49C" w14:textId="4C65DDD7"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0A597E43" wp14:editId="3967F9CC">
            <wp:extent cx="4440251" cy="1080874"/>
            <wp:effectExtent l="0" t="0" r="0" b="5080"/>
            <wp:docPr id="51" name="Picture 51" descr="https://solutionsanz.files.wordpress.com/2017/09/092017_1346_apiarydesig30.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olutionsanz.files.wordpress.com/2017/09/092017_1346_apiarydesig30.png?w=8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55148" cy="1084500"/>
                    </a:xfrm>
                    <a:prstGeom prst="rect">
                      <a:avLst/>
                    </a:prstGeom>
                    <a:noFill/>
                    <a:ln>
                      <a:noFill/>
                    </a:ln>
                  </pic:spPr>
                </pic:pic>
              </a:graphicData>
            </a:graphic>
          </wp:inline>
        </w:drawing>
      </w:r>
    </w:p>
    <w:p w14:paraId="4B11B92B" w14:textId="77777777"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Click the button in order to link the Apiary project to the forked GitHub project. In my case dre32722/</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-example.</w:t>
      </w:r>
    </w:p>
    <w:p w14:paraId="01F9882F" w14:textId="65F574F2"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264D76DB" wp14:editId="14C508F6">
            <wp:extent cx="3848100" cy="812165"/>
            <wp:effectExtent l="0" t="0" r="0" b="6985"/>
            <wp:docPr id="50" name="Picture 50" descr="https://solutionsanz.files.wordpress.com/2017/09/092017_1346_apiarydesig31.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olutionsanz.files.wordpress.com/2017/09/092017_1346_apiarydesig31.png?w=8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8100" cy="812165"/>
                    </a:xfrm>
                    <a:prstGeom prst="rect">
                      <a:avLst/>
                    </a:prstGeom>
                    <a:noFill/>
                    <a:ln>
                      <a:noFill/>
                    </a:ln>
                  </pic:spPr>
                </pic:pic>
              </a:graphicData>
            </a:graphic>
          </wp:inline>
        </w:drawing>
      </w:r>
    </w:p>
    <w:p w14:paraId="54BBF1ED" w14:textId="6BF1D151"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7BDF42AD" wp14:editId="3AEE9049">
            <wp:extent cx="6171433" cy="1602232"/>
            <wp:effectExtent l="0" t="0" r="1270" b="0"/>
            <wp:docPr id="45" name="Picture 45" descr="https://solutionsanz.files.wordpress.com/2017/09/092017_1346_apiarydesig36.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olutionsanz.files.wordpress.com/2017/09/092017_1346_apiarydesig36.png?w=8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86208" cy="1606068"/>
                    </a:xfrm>
                    <a:prstGeom prst="rect">
                      <a:avLst/>
                    </a:prstGeom>
                    <a:noFill/>
                    <a:ln>
                      <a:noFill/>
                    </a:ln>
                  </pic:spPr>
                </pic:pic>
              </a:graphicData>
            </a:graphic>
          </wp:inline>
        </w:drawing>
      </w:r>
    </w:p>
    <w:p w14:paraId="493CFA72" w14:textId="23D400C4" w:rsidR="00175C53" w:rsidRPr="009E5951" w:rsidRDefault="00175C53" w:rsidP="002F6D8A">
      <w:pPr>
        <w:rPr>
          <w:rFonts w:cstheme="minorHAnsi"/>
        </w:rPr>
      </w:pPr>
      <w:r w:rsidRPr="009E5951">
        <w:rPr>
          <w:rFonts w:cstheme="minorHAnsi"/>
        </w:rPr>
        <w:t xml:space="preserve">Provide a Commit Message or </w:t>
      </w:r>
      <w:proofErr w:type="gramStart"/>
      <w:r w:rsidRPr="009E5951">
        <w:rPr>
          <w:rFonts w:cstheme="minorHAnsi"/>
        </w:rPr>
        <w:t>Accept</w:t>
      </w:r>
      <w:proofErr w:type="gramEnd"/>
      <w:r w:rsidRPr="009E5951">
        <w:rPr>
          <w:rFonts w:cstheme="minorHAnsi"/>
        </w:rPr>
        <w:t xml:space="preserve"> the default message and then </w:t>
      </w:r>
      <w:r w:rsidR="002F6D8A" w:rsidRPr="009E5951">
        <w:rPr>
          <w:rFonts w:cstheme="minorHAnsi"/>
        </w:rPr>
        <w:t>p</w:t>
      </w:r>
      <w:r w:rsidRPr="009E5951">
        <w:rPr>
          <w:rFonts w:cstheme="minorHAnsi"/>
        </w:rPr>
        <w:t>ress t</w:t>
      </w:r>
      <w:r w:rsidR="002F6D8A" w:rsidRPr="009E5951">
        <w:rPr>
          <w:rFonts w:cstheme="minorHAnsi"/>
        </w:rPr>
        <w:t>he Commit and start sync button.</w:t>
      </w:r>
    </w:p>
    <w:p w14:paraId="741BD2AD" w14:textId="450A752F" w:rsidR="00175C53" w:rsidRPr="009E5951" w:rsidRDefault="002F6D8A" w:rsidP="002F6D8A">
      <w:pPr>
        <w:pStyle w:val="Heading2"/>
        <w:rPr>
          <w:rFonts w:asciiTheme="minorHAnsi" w:hAnsiTheme="minorHAnsi" w:cstheme="minorHAnsi"/>
          <w:sz w:val="22"/>
          <w:szCs w:val="22"/>
        </w:rPr>
      </w:pPr>
      <w:bookmarkStart w:id="45" w:name="_Toc508123913"/>
      <w:r w:rsidRPr="009E5951">
        <w:rPr>
          <w:rFonts w:asciiTheme="minorHAnsi" w:hAnsiTheme="minorHAnsi" w:cstheme="minorHAnsi"/>
          <w:sz w:val="22"/>
          <w:szCs w:val="22"/>
        </w:rPr>
        <w:t xml:space="preserve">Actions on </w:t>
      </w:r>
      <w:r w:rsidR="00175C53" w:rsidRPr="009E5951">
        <w:rPr>
          <w:rFonts w:asciiTheme="minorHAnsi" w:hAnsiTheme="minorHAnsi" w:cstheme="minorHAnsi"/>
          <w:sz w:val="22"/>
          <w:szCs w:val="22"/>
        </w:rPr>
        <w:t>Local Dev Environment</w:t>
      </w:r>
      <w:bookmarkEnd w:id="45"/>
    </w:p>
    <w:p w14:paraId="6A6E2C42" w14:textId="77777777" w:rsidR="00175C53" w:rsidRPr="009E5951" w:rsidRDefault="00175C53" w:rsidP="00561131">
      <w:pPr>
        <w:rPr>
          <w:rFonts w:cstheme="minorHAnsi"/>
        </w:rPr>
      </w:pPr>
      <w:proofErr w:type="spellStart"/>
      <w:r w:rsidRPr="009E5951">
        <w:rPr>
          <w:rFonts w:cstheme="minorHAnsi"/>
        </w:rPr>
        <w:t>Initialise</w:t>
      </w:r>
      <w:proofErr w:type="spellEnd"/>
      <w:r w:rsidRPr="009E5951">
        <w:rPr>
          <w:rFonts w:cstheme="minorHAnsi"/>
        </w:rPr>
        <w:t xml:space="preserve"> the </w:t>
      </w:r>
      <w:proofErr w:type="spellStart"/>
      <w:r w:rsidRPr="009E5951">
        <w:rPr>
          <w:rFonts w:cstheme="minorHAnsi"/>
        </w:rPr>
        <w:t>dredd</w:t>
      </w:r>
      <w:proofErr w:type="spellEnd"/>
      <w:r w:rsidRPr="009E5951">
        <w:rPr>
          <w:rFonts w:cstheme="minorHAnsi"/>
        </w:rPr>
        <w:t>-example project</w:t>
      </w:r>
    </w:p>
    <w:p w14:paraId="1FA4D218" w14:textId="0E93E8FD" w:rsidR="00175C53" w:rsidRPr="009E5951" w:rsidRDefault="00553249" w:rsidP="00561131">
      <w:pPr>
        <w:pStyle w:val="NormalWeb"/>
        <w:shd w:val="clear" w:color="auto" w:fill="FFFFFF"/>
        <w:spacing w:before="0" w:beforeAutospacing="0" w:after="420" w:afterAutospacing="0"/>
        <w:rPr>
          <w:rFonts w:asciiTheme="minorHAnsi" w:hAnsiTheme="minorHAnsi" w:cstheme="minorHAnsi"/>
          <w:color w:val="1A1A1A"/>
          <w:sz w:val="22"/>
          <w:szCs w:val="22"/>
        </w:rPr>
      </w:pPr>
      <w:proofErr w:type="spellStart"/>
      <w:r w:rsidRPr="009E5951">
        <w:rPr>
          <w:rFonts w:asciiTheme="minorHAnsi" w:hAnsiTheme="minorHAnsi" w:cstheme="minorHAnsi"/>
          <w:color w:val="1A1A1A"/>
          <w:sz w:val="22"/>
          <w:szCs w:val="22"/>
        </w:rPr>
        <w:t>I</w:t>
      </w:r>
      <w:r w:rsidR="00A84E31" w:rsidRPr="009E5951">
        <w:rPr>
          <w:rFonts w:asciiTheme="minorHAnsi" w:hAnsiTheme="minorHAnsi" w:cstheme="minorHAnsi"/>
          <w:color w:val="1A1A1A"/>
          <w:sz w:val="22"/>
          <w:szCs w:val="22"/>
        </w:rPr>
        <w:t>nitialise</w:t>
      </w:r>
      <w:proofErr w:type="spellEnd"/>
      <w:r w:rsidR="00A84E31" w:rsidRPr="009E5951">
        <w:rPr>
          <w:rFonts w:asciiTheme="minorHAnsi" w:hAnsiTheme="minorHAnsi" w:cstheme="minorHAnsi"/>
          <w:color w:val="1A1A1A"/>
          <w:sz w:val="22"/>
          <w:szCs w:val="22"/>
        </w:rPr>
        <w:t xml:space="preserve"> project so that D</w:t>
      </w:r>
      <w:r w:rsidR="00175C53" w:rsidRPr="009E5951">
        <w:rPr>
          <w:rFonts w:asciiTheme="minorHAnsi" w:hAnsiTheme="minorHAnsi" w:cstheme="minorHAnsi"/>
          <w:color w:val="1A1A1A"/>
          <w:sz w:val="22"/>
          <w:szCs w:val="22"/>
        </w:rPr>
        <w:t xml:space="preserve">redd tests and </w:t>
      </w:r>
      <w:proofErr w:type="spellStart"/>
      <w:r w:rsidR="00175C53" w:rsidRPr="009E5951">
        <w:rPr>
          <w:rFonts w:asciiTheme="minorHAnsi" w:hAnsiTheme="minorHAnsi" w:cstheme="minorHAnsi"/>
          <w:color w:val="1A1A1A"/>
          <w:sz w:val="22"/>
          <w:szCs w:val="22"/>
        </w:rPr>
        <w:t>Apairy</w:t>
      </w:r>
      <w:proofErr w:type="spellEnd"/>
      <w:r w:rsidR="00175C53" w:rsidRPr="009E5951">
        <w:rPr>
          <w:rFonts w:asciiTheme="minorHAnsi" w:hAnsiTheme="minorHAnsi" w:cstheme="minorHAnsi"/>
          <w:color w:val="1A1A1A"/>
          <w:sz w:val="22"/>
          <w:szCs w:val="22"/>
        </w:rPr>
        <w:t xml:space="preserve"> project were linked. To do this find out the API key for Apiary API project.</w:t>
      </w:r>
    </w:p>
    <w:p w14:paraId="111CAEB3" w14:textId="158F1438"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 xml:space="preserve">To get this information </w:t>
      </w:r>
      <w:r w:rsidR="00553249" w:rsidRPr="009E5951">
        <w:rPr>
          <w:rFonts w:asciiTheme="minorHAnsi" w:hAnsiTheme="minorHAnsi" w:cstheme="minorHAnsi"/>
          <w:color w:val="1A1A1A"/>
          <w:sz w:val="22"/>
          <w:szCs w:val="22"/>
        </w:rPr>
        <w:t>Click</w:t>
      </w:r>
      <w:r w:rsidRPr="009E5951">
        <w:rPr>
          <w:rFonts w:asciiTheme="minorHAnsi" w:hAnsiTheme="minorHAnsi" w:cstheme="minorHAnsi"/>
          <w:color w:val="1A1A1A"/>
          <w:sz w:val="22"/>
          <w:szCs w:val="22"/>
        </w:rPr>
        <w:t xml:space="preserve"> the Tests Tab and this </w:t>
      </w:r>
      <w:proofErr w:type="spellStart"/>
      <w:r w:rsidRPr="009E5951">
        <w:rPr>
          <w:rFonts w:asciiTheme="minorHAnsi" w:hAnsiTheme="minorHAnsi" w:cstheme="minorHAnsi"/>
          <w:color w:val="1A1A1A"/>
          <w:sz w:val="22"/>
          <w:szCs w:val="22"/>
        </w:rPr>
        <w:t>provid</w:t>
      </w:r>
      <w:r w:rsidR="00553249" w:rsidRPr="009E5951">
        <w:rPr>
          <w:rFonts w:asciiTheme="minorHAnsi" w:hAnsiTheme="minorHAnsi" w:cstheme="minorHAnsi"/>
          <w:color w:val="1A1A1A"/>
          <w:sz w:val="22"/>
          <w:szCs w:val="22"/>
        </w:rPr>
        <w:t>s</w:t>
      </w:r>
      <w:proofErr w:type="spellEnd"/>
      <w:r w:rsidRPr="009E5951">
        <w:rPr>
          <w:rFonts w:asciiTheme="minorHAnsi" w:hAnsiTheme="minorHAnsi" w:cstheme="minorHAnsi"/>
          <w:color w:val="1A1A1A"/>
          <w:sz w:val="22"/>
          <w:szCs w:val="22"/>
        </w:rPr>
        <w:t xml:space="preserve"> details describing how to </w:t>
      </w:r>
      <w:proofErr w:type="spellStart"/>
      <w:r w:rsidRPr="009E5951">
        <w:rPr>
          <w:rFonts w:asciiTheme="minorHAnsi" w:hAnsiTheme="minorHAnsi" w:cstheme="minorHAnsi"/>
          <w:color w:val="1A1A1A"/>
          <w:sz w:val="22"/>
          <w:szCs w:val="22"/>
        </w:rPr>
        <w:t>initialise</w:t>
      </w:r>
      <w:proofErr w:type="spellEnd"/>
      <w:r w:rsidRPr="009E5951">
        <w:rPr>
          <w:rFonts w:asciiTheme="minorHAnsi" w:hAnsiTheme="minorHAnsi" w:cstheme="minorHAnsi"/>
          <w:color w:val="1A1A1A"/>
          <w:sz w:val="22"/>
          <w:szCs w:val="22"/>
        </w:rPr>
        <w:t xml:space="preserve"> </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 xml:space="preserve"> to support Test Driven Development.</w:t>
      </w:r>
    </w:p>
    <w:p w14:paraId="4568A661" w14:textId="799C6C7B"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lastRenderedPageBreak/>
        <w:drawing>
          <wp:inline distT="0" distB="0" distL="0" distR="0" wp14:anchorId="11E1A0DB" wp14:editId="571065AD">
            <wp:extent cx="5844921" cy="2900895"/>
            <wp:effectExtent l="0" t="0" r="3810" b="0"/>
            <wp:docPr id="43" name="Picture 43" descr="https://solutionsanz.files.wordpress.com/2017/09/092017_1346_apiarydesig38.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olutionsanz.files.wordpress.com/2017/09/092017_1346_apiarydesig38.png?w=8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5546" cy="2906168"/>
                    </a:xfrm>
                    <a:prstGeom prst="rect">
                      <a:avLst/>
                    </a:prstGeom>
                    <a:noFill/>
                    <a:ln>
                      <a:noFill/>
                    </a:ln>
                  </pic:spPr>
                </pic:pic>
              </a:graphicData>
            </a:graphic>
          </wp:inline>
        </w:drawing>
      </w:r>
    </w:p>
    <w:p w14:paraId="1FCC252F" w14:textId="3000A424" w:rsidR="00175C53" w:rsidRPr="009E5951" w:rsidRDefault="001414C0"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Style w:val="Strong"/>
          <w:rFonts w:asciiTheme="minorHAnsi" w:hAnsiTheme="minorHAnsi" w:cstheme="minorHAnsi"/>
          <w:color w:val="1A1A1A"/>
          <w:sz w:val="22"/>
          <w:szCs w:val="22"/>
        </w:rPr>
        <w:t>C</w:t>
      </w:r>
      <w:r w:rsidR="00175C53" w:rsidRPr="009E5951">
        <w:rPr>
          <w:rStyle w:val="Strong"/>
          <w:rFonts w:asciiTheme="minorHAnsi" w:hAnsiTheme="minorHAnsi" w:cstheme="minorHAnsi"/>
          <w:color w:val="1A1A1A"/>
          <w:sz w:val="22"/>
          <w:szCs w:val="22"/>
        </w:rPr>
        <w:t>d</w:t>
      </w:r>
      <w:r w:rsidRPr="009E5951">
        <w:rPr>
          <w:rStyle w:val="Strong"/>
          <w:rFonts w:asciiTheme="minorHAnsi" w:hAnsiTheme="minorHAnsi" w:cstheme="minorHAnsi"/>
          <w:color w:val="1A1A1A"/>
          <w:sz w:val="22"/>
          <w:szCs w:val="22"/>
        </w:rPr>
        <w:t xml:space="preserve"> </w:t>
      </w:r>
      <w:r w:rsidRPr="009E5951">
        <w:rPr>
          <w:rFonts w:asciiTheme="minorHAnsi" w:hAnsiTheme="minorHAnsi" w:cstheme="minorHAnsi"/>
          <w:color w:val="1A1A1A"/>
          <w:sz w:val="22"/>
          <w:szCs w:val="22"/>
        </w:rPr>
        <w:t>(change directory command-line)</w:t>
      </w:r>
      <w:r w:rsidR="00175C53" w:rsidRPr="009E5951">
        <w:rPr>
          <w:rFonts w:asciiTheme="minorHAnsi" w:hAnsiTheme="minorHAnsi" w:cstheme="minorHAnsi"/>
          <w:color w:val="1A1A1A"/>
          <w:sz w:val="22"/>
          <w:szCs w:val="22"/>
        </w:rPr>
        <w:t xml:space="preserve"> into </w:t>
      </w:r>
      <w:r w:rsidR="00A84E31" w:rsidRPr="009E5951">
        <w:rPr>
          <w:rFonts w:asciiTheme="minorHAnsi" w:hAnsiTheme="minorHAnsi" w:cstheme="minorHAnsi"/>
          <w:color w:val="1A1A1A"/>
          <w:sz w:val="22"/>
          <w:szCs w:val="22"/>
        </w:rPr>
        <w:t xml:space="preserve">directory locally like in this </w:t>
      </w:r>
      <w:proofErr w:type="gramStart"/>
      <w:r w:rsidRPr="009E5951">
        <w:rPr>
          <w:rFonts w:asciiTheme="minorHAnsi" w:hAnsiTheme="minorHAnsi" w:cstheme="minorHAnsi"/>
          <w:color w:val="1A1A1A"/>
          <w:sz w:val="22"/>
          <w:szCs w:val="22"/>
        </w:rPr>
        <w:t>c</w:t>
      </w:r>
      <w:r w:rsidR="00A84E31" w:rsidRPr="009E5951">
        <w:rPr>
          <w:rFonts w:asciiTheme="minorHAnsi" w:hAnsiTheme="minorHAnsi" w:cstheme="minorHAnsi"/>
          <w:color w:val="1A1A1A"/>
          <w:sz w:val="22"/>
          <w:szCs w:val="22"/>
        </w:rPr>
        <w:t xml:space="preserve">ase </w:t>
      </w:r>
      <w:r w:rsidR="00175C53" w:rsidRPr="009E5951">
        <w:rPr>
          <w:rFonts w:asciiTheme="minorHAnsi" w:hAnsiTheme="minorHAnsi" w:cstheme="minorHAnsi"/>
          <w:color w:val="1A1A1A"/>
          <w:sz w:val="22"/>
          <w:szCs w:val="22"/>
        </w:rPr>
        <w:t> </w:t>
      </w:r>
      <w:r w:rsidR="00175C53" w:rsidRPr="009E5951">
        <w:rPr>
          <w:rStyle w:val="Strong"/>
          <w:rFonts w:asciiTheme="minorHAnsi" w:hAnsiTheme="minorHAnsi" w:cstheme="minorHAnsi"/>
          <w:color w:val="1A1A1A"/>
          <w:sz w:val="22"/>
          <w:szCs w:val="22"/>
        </w:rPr>
        <w:t>/</w:t>
      </w:r>
      <w:proofErr w:type="gramEnd"/>
      <w:r w:rsidR="00175C53" w:rsidRPr="009E5951">
        <w:rPr>
          <w:rStyle w:val="Strong"/>
          <w:rFonts w:asciiTheme="minorHAnsi" w:hAnsiTheme="minorHAnsi" w:cstheme="minorHAnsi"/>
          <w:color w:val="1A1A1A"/>
          <w:sz w:val="22"/>
          <w:szCs w:val="22"/>
        </w:rPr>
        <w:t>home/</w:t>
      </w:r>
      <w:proofErr w:type="spellStart"/>
      <w:r w:rsidR="00175C53" w:rsidRPr="009E5951">
        <w:rPr>
          <w:rStyle w:val="Strong"/>
          <w:rFonts w:asciiTheme="minorHAnsi" w:hAnsiTheme="minorHAnsi" w:cstheme="minorHAnsi"/>
          <w:color w:val="1A1A1A"/>
          <w:sz w:val="22"/>
          <w:szCs w:val="22"/>
        </w:rPr>
        <w:t>osboxes</w:t>
      </w:r>
      <w:proofErr w:type="spellEnd"/>
      <w:r w:rsidR="00175C53" w:rsidRPr="009E5951">
        <w:rPr>
          <w:rStyle w:val="Strong"/>
          <w:rFonts w:asciiTheme="minorHAnsi" w:hAnsiTheme="minorHAnsi" w:cstheme="minorHAnsi"/>
          <w:color w:val="1A1A1A"/>
          <w:sz w:val="22"/>
          <w:szCs w:val="22"/>
        </w:rPr>
        <w:t>/</w:t>
      </w:r>
      <w:proofErr w:type="spellStart"/>
      <w:r w:rsidR="00175C53" w:rsidRPr="009E5951">
        <w:rPr>
          <w:rStyle w:val="Strong"/>
          <w:rFonts w:asciiTheme="minorHAnsi" w:hAnsiTheme="minorHAnsi" w:cstheme="minorHAnsi"/>
          <w:color w:val="1A1A1A"/>
          <w:sz w:val="22"/>
          <w:szCs w:val="22"/>
        </w:rPr>
        <w:t>gitprojects</w:t>
      </w:r>
      <w:proofErr w:type="spellEnd"/>
      <w:r w:rsidR="00175C53" w:rsidRPr="009E5951">
        <w:rPr>
          <w:rStyle w:val="Strong"/>
          <w:rFonts w:asciiTheme="minorHAnsi" w:hAnsiTheme="minorHAnsi" w:cstheme="minorHAnsi"/>
          <w:color w:val="1A1A1A"/>
          <w:sz w:val="22"/>
          <w:szCs w:val="22"/>
        </w:rPr>
        <w:t>/dre32722/</w:t>
      </w:r>
      <w:proofErr w:type="spellStart"/>
      <w:r w:rsidR="00175C53" w:rsidRPr="009E5951">
        <w:rPr>
          <w:rStyle w:val="Strong"/>
          <w:rFonts w:asciiTheme="minorHAnsi" w:hAnsiTheme="minorHAnsi" w:cstheme="minorHAnsi"/>
          <w:color w:val="1A1A1A"/>
          <w:sz w:val="22"/>
          <w:szCs w:val="22"/>
        </w:rPr>
        <w:t>dredd</w:t>
      </w:r>
      <w:proofErr w:type="spellEnd"/>
      <w:r w:rsidR="00175C53" w:rsidRPr="009E5951">
        <w:rPr>
          <w:rStyle w:val="Strong"/>
          <w:rFonts w:asciiTheme="minorHAnsi" w:hAnsiTheme="minorHAnsi" w:cstheme="minorHAnsi"/>
          <w:color w:val="1A1A1A"/>
          <w:sz w:val="22"/>
          <w:szCs w:val="22"/>
        </w:rPr>
        <w:t>-example</w:t>
      </w:r>
      <w:r w:rsidR="00553249" w:rsidRPr="009E5951">
        <w:rPr>
          <w:rStyle w:val="Strong"/>
          <w:rFonts w:asciiTheme="minorHAnsi" w:hAnsiTheme="minorHAnsi" w:cstheme="minorHAnsi"/>
          <w:color w:val="1A1A1A"/>
          <w:sz w:val="22"/>
          <w:szCs w:val="22"/>
        </w:rPr>
        <w:t xml:space="preserve"> </w:t>
      </w:r>
      <w:r w:rsidR="00175C53" w:rsidRPr="009E5951">
        <w:rPr>
          <w:rFonts w:asciiTheme="minorHAnsi" w:hAnsiTheme="minorHAnsi" w:cstheme="minorHAnsi"/>
          <w:color w:val="1A1A1A"/>
          <w:sz w:val="22"/>
          <w:szCs w:val="22"/>
        </w:rPr>
        <w:t>project directory.</w:t>
      </w:r>
      <w:r w:rsidR="00175C53" w:rsidRPr="009E5951">
        <w:rPr>
          <w:rFonts w:asciiTheme="minorHAnsi" w:hAnsiTheme="minorHAnsi" w:cstheme="minorHAnsi"/>
          <w:color w:val="1A1A1A"/>
          <w:sz w:val="22"/>
          <w:szCs w:val="22"/>
        </w:rPr>
        <w:br/>
      </w:r>
      <w:r w:rsidR="00553249" w:rsidRPr="009E5951">
        <w:rPr>
          <w:rFonts w:asciiTheme="minorHAnsi" w:hAnsiTheme="minorHAnsi" w:cstheme="minorHAnsi"/>
          <w:color w:val="1A1A1A"/>
          <w:sz w:val="22"/>
          <w:szCs w:val="22"/>
        </w:rPr>
        <w:t>E</w:t>
      </w:r>
      <w:r w:rsidR="00175C53" w:rsidRPr="009E5951">
        <w:rPr>
          <w:rFonts w:asciiTheme="minorHAnsi" w:hAnsiTheme="minorHAnsi" w:cstheme="minorHAnsi"/>
          <w:color w:val="1A1A1A"/>
          <w:sz w:val="22"/>
          <w:szCs w:val="22"/>
        </w:rPr>
        <w:t xml:space="preserve">xecute the </w:t>
      </w:r>
      <w:proofErr w:type="spellStart"/>
      <w:r w:rsidR="00175C53" w:rsidRPr="009E5951">
        <w:rPr>
          <w:rFonts w:asciiTheme="minorHAnsi" w:hAnsiTheme="minorHAnsi" w:cstheme="minorHAnsi"/>
          <w:color w:val="1A1A1A"/>
          <w:sz w:val="22"/>
          <w:szCs w:val="22"/>
        </w:rPr>
        <w:t>dredd</w:t>
      </w:r>
      <w:proofErr w:type="spellEnd"/>
      <w:r w:rsidR="00175C53" w:rsidRPr="009E5951">
        <w:rPr>
          <w:rFonts w:asciiTheme="minorHAnsi" w:hAnsiTheme="minorHAnsi" w:cstheme="minorHAnsi"/>
          <w:color w:val="1A1A1A"/>
          <w:sz w:val="22"/>
          <w:szCs w:val="22"/>
        </w:rPr>
        <w:t xml:space="preserve"> </w:t>
      </w:r>
      <w:proofErr w:type="spellStart"/>
      <w:r w:rsidR="00175C53" w:rsidRPr="009E5951">
        <w:rPr>
          <w:rFonts w:asciiTheme="minorHAnsi" w:hAnsiTheme="minorHAnsi" w:cstheme="minorHAnsi"/>
          <w:color w:val="1A1A1A"/>
          <w:sz w:val="22"/>
          <w:szCs w:val="22"/>
        </w:rPr>
        <w:t>init</w:t>
      </w:r>
      <w:proofErr w:type="spellEnd"/>
      <w:r w:rsidR="00175C53" w:rsidRPr="009E5951">
        <w:rPr>
          <w:rFonts w:asciiTheme="minorHAnsi" w:hAnsiTheme="minorHAnsi" w:cstheme="minorHAnsi"/>
          <w:color w:val="1A1A1A"/>
          <w:sz w:val="22"/>
          <w:szCs w:val="22"/>
        </w:rPr>
        <w:t xml:space="preserve"> command as follows.</w:t>
      </w:r>
    </w:p>
    <w:p w14:paraId="463D9AD9" w14:textId="602044F4"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17E4B7D8" wp14:editId="136DDBF8">
            <wp:extent cx="5998541" cy="268442"/>
            <wp:effectExtent l="0" t="0" r="0" b="0"/>
            <wp:docPr id="42" name="Picture 42" descr="https://solutionsanz.files.wordpress.com/2017/09/092017_1346_apiarydesig39.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olutionsanz.files.wordpress.com/2017/09/092017_1346_apiarydesig39.png?w=8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9189" cy="276526"/>
                    </a:xfrm>
                    <a:prstGeom prst="rect">
                      <a:avLst/>
                    </a:prstGeom>
                    <a:noFill/>
                    <a:ln>
                      <a:noFill/>
                    </a:ln>
                  </pic:spPr>
                </pic:pic>
              </a:graphicData>
            </a:graphic>
          </wp:inline>
        </w:drawing>
      </w:r>
    </w:p>
    <w:p w14:paraId="3E943D6C" w14:textId="77777777" w:rsidR="00175C53" w:rsidRPr="009E5951" w:rsidRDefault="00175C53" w:rsidP="00561131">
      <w:pPr>
        <w:pStyle w:val="Heading2"/>
        <w:shd w:val="clear" w:color="auto" w:fill="FFFFFF"/>
        <w:spacing w:before="480" w:after="240"/>
        <w:rPr>
          <w:rFonts w:asciiTheme="minorHAnsi" w:hAnsiTheme="minorHAnsi" w:cstheme="minorHAnsi"/>
          <w:color w:val="1A1A1A"/>
          <w:sz w:val="22"/>
          <w:szCs w:val="22"/>
        </w:rPr>
      </w:pPr>
      <w:bookmarkStart w:id="46" w:name="_Toc508123914"/>
      <w:r w:rsidRPr="009E5951">
        <w:rPr>
          <w:rFonts w:asciiTheme="minorHAnsi" w:hAnsiTheme="minorHAnsi" w:cstheme="minorHAnsi"/>
          <w:color w:val="1A1A1A"/>
          <w:sz w:val="22"/>
          <w:szCs w:val="22"/>
        </w:rPr>
        <w:t xml:space="preserve">Run </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 xml:space="preserve"> tests</w:t>
      </w:r>
      <w:bookmarkEnd w:id="46"/>
    </w:p>
    <w:p w14:paraId="580534D8" w14:textId="77777777"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 xml:space="preserve">In order to run </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 xml:space="preserve"> to test your APIs against the Apiary design, simply do the following;</w:t>
      </w:r>
    </w:p>
    <w:p w14:paraId="5AC92FCA" w14:textId="17AFA115"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1CD11FAC" wp14:editId="0517BE9B">
            <wp:extent cx="5914693" cy="1821855"/>
            <wp:effectExtent l="0" t="0" r="0" b="6985"/>
            <wp:docPr id="39" name="Picture 39" descr="https://solutionsanz.files.wordpress.com/2017/09/092017_1346_apiarydesig42.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olutionsanz.files.wordpress.com/2017/09/092017_1346_apiarydesig42.png?w=8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55762" cy="1834505"/>
                    </a:xfrm>
                    <a:prstGeom prst="rect">
                      <a:avLst/>
                    </a:prstGeom>
                    <a:noFill/>
                    <a:ln>
                      <a:noFill/>
                    </a:ln>
                  </pic:spPr>
                </pic:pic>
              </a:graphicData>
            </a:graphic>
          </wp:inline>
        </w:drawing>
      </w:r>
    </w:p>
    <w:p w14:paraId="733B32BE" w14:textId="3C971ECC"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 xml:space="preserve">If you haven’t </w:t>
      </w:r>
      <w:proofErr w:type="spellStart"/>
      <w:r w:rsidRPr="009E5951">
        <w:rPr>
          <w:rFonts w:asciiTheme="minorHAnsi" w:hAnsiTheme="minorHAnsi" w:cstheme="minorHAnsi"/>
          <w:color w:val="1A1A1A"/>
          <w:sz w:val="22"/>
          <w:szCs w:val="22"/>
        </w:rPr>
        <w:t>initialised</w:t>
      </w:r>
      <w:proofErr w:type="spellEnd"/>
      <w:r w:rsidRPr="009E5951">
        <w:rPr>
          <w:rFonts w:asciiTheme="minorHAnsi" w:hAnsiTheme="minorHAnsi" w:cstheme="minorHAnsi"/>
          <w:color w:val="1A1A1A"/>
          <w:sz w:val="22"/>
          <w:szCs w:val="22"/>
        </w:rPr>
        <w:t xml:space="preserve"> </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 xml:space="preserve"> with your Apiary project you will get a warning message – Apiary API Key or API Project Subdomain were not provided.</w:t>
      </w:r>
    </w:p>
    <w:p w14:paraId="4116A579" w14:textId="6A5D1091"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lastRenderedPageBreak/>
        <w:drawing>
          <wp:inline distT="0" distB="0" distL="0" distR="0" wp14:anchorId="1DB8D3AA" wp14:editId="62EE13BA">
            <wp:extent cx="6090471" cy="935101"/>
            <wp:effectExtent l="0" t="0" r="5715" b="0"/>
            <wp:docPr id="38" name="Picture 38" descr="https://solutionsanz.files.wordpress.com/2017/09/092017_1346_apiarydesig43.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olutionsanz.files.wordpress.com/2017/09/092017_1346_apiarydesig43.png?w=8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8239" cy="993102"/>
                    </a:xfrm>
                    <a:prstGeom prst="rect">
                      <a:avLst/>
                    </a:prstGeom>
                    <a:noFill/>
                    <a:ln>
                      <a:noFill/>
                    </a:ln>
                  </pic:spPr>
                </pic:pic>
              </a:graphicData>
            </a:graphic>
          </wp:inline>
        </w:drawing>
      </w:r>
    </w:p>
    <w:p w14:paraId="7DA5D000" w14:textId="4D911C10"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 xml:space="preserve">When properly </w:t>
      </w:r>
      <w:proofErr w:type="spellStart"/>
      <w:r w:rsidRPr="009E5951">
        <w:rPr>
          <w:rFonts w:asciiTheme="minorHAnsi" w:hAnsiTheme="minorHAnsi" w:cstheme="minorHAnsi"/>
          <w:color w:val="1A1A1A"/>
          <w:sz w:val="22"/>
          <w:szCs w:val="22"/>
        </w:rPr>
        <w:t>initialised</w:t>
      </w:r>
      <w:proofErr w:type="spellEnd"/>
      <w:r w:rsidRPr="009E5951">
        <w:rPr>
          <w:rFonts w:asciiTheme="minorHAnsi" w:hAnsiTheme="minorHAnsi" w:cstheme="minorHAnsi"/>
          <w:color w:val="1A1A1A"/>
          <w:sz w:val="22"/>
          <w:szCs w:val="22"/>
        </w:rPr>
        <w:t xml:space="preserve">, when you run </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 xml:space="preserve"> command, it will start the node application and run the tests.</w:t>
      </w:r>
    </w:p>
    <w:p w14:paraId="5D298BB5" w14:textId="4D2F79E4"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 xml:space="preserve">Each test result will be displayed on the screen but will also be pushed into </w:t>
      </w:r>
      <w:r w:rsidR="00561131" w:rsidRPr="009E5951">
        <w:rPr>
          <w:rFonts w:asciiTheme="minorHAnsi" w:hAnsiTheme="minorHAnsi" w:cstheme="minorHAnsi"/>
          <w:color w:val="1A1A1A"/>
          <w:sz w:val="22"/>
          <w:szCs w:val="22"/>
        </w:rPr>
        <w:t>A</w:t>
      </w:r>
      <w:r w:rsidRPr="009E5951">
        <w:rPr>
          <w:rFonts w:asciiTheme="minorHAnsi" w:hAnsiTheme="minorHAnsi" w:cstheme="minorHAnsi"/>
          <w:color w:val="1A1A1A"/>
          <w:sz w:val="22"/>
          <w:szCs w:val="22"/>
        </w:rPr>
        <w:t>piary.</w:t>
      </w:r>
    </w:p>
    <w:p w14:paraId="6D3B3821" w14:textId="5BC03044"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Please note below the link to the apiary project and the test results.</w:t>
      </w:r>
      <w:r w:rsidRPr="009E5951">
        <w:rPr>
          <w:rFonts w:asciiTheme="minorHAnsi" w:hAnsiTheme="minorHAnsi" w:cstheme="minorHAnsi"/>
          <w:color w:val="1A1A1A"/>
          <w:sz w:val="22"/>
          <w:szCs w:val="22"/>
        </w:rPr>
        <w:br/>
      </w:r>
      <w:r w:rsidR="00561131" w:rsidRPr="009E5951">
        <w:rPr>
          <w:rFonts w:asciiTheme="minorHAnsi" w:hAnsiTheme="minorHAnsi" w:cstheme="minorHAnsi"/>
          <w:color w:val="1A1A1A"/>
          <w:sz w:val="22"/>
          <w:szCs w:val="22"/>
        </w:rPr>
        <w:t>Copy</w:t>
      </w:r>
      <w:r w:rsidRPr="009E5951">
        <w:rPr>
          <w:rFonts w:asciiTheme="minorHAnsi" w:hAnsiTheme="minorHAnsi" w:cstheme="minorHAnsi"/>
          <w:color w:val="1A1A1A"/>
          <w:sz w:val="22"/>
          <w:szCs w:val="22"/>
        </w:rPr>
        <w:t xml:space="preserve"> the URL specified at the end of the test run / output and pasted into a browser in order to view the test results in Apiary.</w:t>
      </w:r>
    </w:p>
    <w:p w14:paraId="42E000DA" w14:textId="22D13FCF" w:rsidR="00175C53" w:rsidRPr="009E5951" w:rsidRDefault="00175C53" w:rsidP="00561131">
      <w:pPr>
        <w:pStyle w:val="Heading2"/>
        <w:shd w:val="clear" w:color="auto" w:fill="FFFFFF"/>
        <w:spacing w:before="480" w:after="240"/>
        <w:rPr>
          <w:rFonts w:asciiTheme="minorHAnsi" w:hAnsiTheme="minorHAnsi" w:cstheme="minorHAnsi"/>
          <w:color w:val="1A1A1A"/>
          <w:sz w:val="22"/>
          <w:szCs w:val="22"/>
        </w:rPr>
      </w:pPr>
      <w:bookmarkStart w:id="47" w:name="_Toc508123915"/>
      <w:r w:rsidRPr="009E5951">
        <w:rPr>
          <w:rFonts w:asciiTheme="minorHAnsi" w:hAnsiTheme="minorHAnsi" w:cstheme="minorHAnsi"/>
          <w:color w:val="1A1A1A"/>
          <w:sz w:val="22"/>
          <w:szCs w:val="22"/>
        </w:rPr>
        <w:t>View test results</w:t>
      </w:r>
      <w:r w:rsidR="00561131" w:rsidRPr="009E5951">
        <w:rPr>
          <w:rFonts w:asciiTheme="minorHAnsi" w:hAnsiTheme="minorHAnsi" w:cstheme="minorHAnsi"/>
          <w:color w:val="1A1A1A"/>
          <w:sz w:val="22"/>
          <w:szCs w:val="22"/>
        </w:rPr>
        <w:t xml:space="preserve"> on Apiary.io</w:t>
      </w:r>
      <w:bookmarkEnd w:id="47"/>
    </w:p>
    <w:p w14:paraId="268D96A5" w14:textId="3A2CF113" w:rsidR="00175C53" w:rsidRPr="009E5951" w:rsidRDefault="00561131"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color w:val="1A1A1A"/>
          <w:sz w:val="22"/>
          <w:szCs w:val="22"/>
        </w:rPr>
        <w:t>Copy and paste</w:t>
      </w:r>
      <w:r w:rsidR="00175C53" w:rsidRPr="009E5951">
        <w:rPr>
          <w:rFonts w:asciiTheme="minorHAnsi" w:hAnsiTheme="minorHAnsi" w:cstheme="minorHAnsi"/>
          <w:color w:val="1A1A1A"/>
          <w:sz w:val="22"/>
          <w:szCs w:val="22"/>
        </w:rPr>
        <w:t xml:space="preserve"> the URL from the </w:t>
      </w:r>
      <w:proofErr w:type="spellStart"/>
      <w:r w:rsidR="00175C53" w:rsidRPr="009E5951">
        <w:rPr>
          <w:rFonts w:asciiTheme="minorHAnsi" w:hAnsiTheme="minorHAnsi" w:cstheme="minorHAnsi"/>
          <w:color w:val="1A1A1A"/>
          <w:sz w:val="22"/>
          <w:szCs w:val="22"/>
        </w:rPr>
        <w:t>dredd</w:t>
      </w:r>
      <w:proofErr w:type="spellEnd"/>
      <w:r w:rsidR="00175C53" w:rsidRPr="009E5951">
        <w:rPr>
          <w:rFonts w:asciiTheme="minorHAnsi" w:hAnsiTheme="minorHAnsi" w:cstheme="minorHAnsi"/>
          <w:color w:val="1A1A1A"/>
          <w:sz w:val="22"/>
          <w:szCs w:val="22"/>
        </w:rPr>
        <w:t xml:space="preserve"> console </w:t>
      </w:r>
      <w:proofErr w:type="gramStart"/>
      <w:r w:rsidR="00175C53" w:rsidRPr="009E5951">
        <w:rPr>
          <w:rFonts w:asciiTheme="minorHAnsi" w:hAnsiTheme="minorHAnsi" w:cstheme="minorHAnsi"/>
          <w:color w:val="1A1A1A"/>
          <w:sz w:val="22"/>
          <w:szCs w:val="22"/>
        </w:rPr>
        <w:t>output  web</w:t>
      </w:r>
      <w:proofErr w:type="gramEnd"/>
      <w:r w:rsidR="00175C53" w:rsidRPr="009E5951">
        <w:rPr>
          <w:rFonts w:asciiTheme="minorHAnsi" w:hAnsiTheme="minorHAnsi" w:cstheme="minorHAnsi"/>
          <w:color w:val="1A1A1A"/>
          <w:sz w:val="22"/>
          <w:szCs w:val="22"/>
        </w:rPr>
        <w:t xml:space="preserve"> browser and it resolved to the following;</w:t>
      </w:r>
    </w:p>
    <w:p w14:paraId="20D8FD8D" w14:textId="5EA2EEC7" w:rsidR="00175C53" w:rsidRPr="009E5951" w:rsidRDefault="00175C53" w:rsidP="00561131">
      <w:pPr>
        <w:pStyle w:val="NormalWeb"/>
        <w:shd w:val="clear" w:color="auto" w:fill="FFFFFF"/>
        <w:spacing w:before="0" w:beforeAutospacing="0" w:after="420" w:afterAutospacing="0"/>
        <w:rPr>
          <w:rFonts w:asciiTheme="minorHAnsi" w:hAnsiTheme="minorHAnsi" w:cstheme="minorHAnsi"/>
          <w:color w:val="1A1A1A"/>
          <w:sz w:val="22"/>
          <w:szCs w:val="22"/>
        </w:rPr>
      </w:pPr>
      <w:r w:rsidRPr="009E5951">
        <w:rPr>
          <w:rFonts w:asciiTheme="minorHAnsi" w:hAnsiTheme="minorHAnsi" w:cstheme="minorHAnsi"/>
          <w:noProof/>
          <w:color w:val="1A1A1A"/>
          <w:sz w:val="22"/>
          <w:szCs w:val="22"/>
          <w:lang w:val="en-GB" w:eastAsia="en-GB"/>
        </w:rPr>
        <w:drawing>
          <wp:inline distT="0" distB="0" distL="0" distR="0" wp14:anchorId="3A4C7657" wp14:editId="6E3F639A">
            <wp:extent cx="5664870" cy="4059757"/>
            <wp:effectExtent l="0" t="0" r="0" b="0"/>
            <wp:docPr id="34" name="Picture 34" descr="https://solutionsanz.files.wordpress.com/2017/09/092017_1346_apiarydesig47.png?w=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olutionsanz.files.wordpress.com/2017/09/092017_1346_apiarydesig47.png?w=8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81645" cy="4071779"/>
                    </a:xfrm>
                    <a:prstGeom prst="rect">
                      <a:avLst/>
                    </a:prstGeom>
                    <a:noFill/>
                    <a:ln>
                      <a:noFill/>
                    </a:ln>
                  </pic:spPr>
                </pic:pic>
              </a:graphicData>
            </a:graphic>
          </wp:inline>
        </w:drawing>
      </w:r>
    </w:p>
    <w:p w14:paraId="388A793C" w14:textId="2DF4FC11" w:rsidR="00175C53" w:rsidRPr="009E5951" w:rsidRDefault="00175C53" w:rsidP="001414C0">
      <w:pPr>
        <w:pStyle w:val="NormalWeb"/>
        <w:shd w:val="clear" w:color="auto" w:fill="FFFFFF"/>
        <w:spacing w:before="0" w:beforeAutospacing="0" w:after="420" w:afterAutospacing="0"/>
        <w:rPr>
          <w:rFonts w:asciiTheme="minorHAnsi" w:hAnsiTheme="minorHAnsi" w:cstheme="minorHAnsi"/>
          <w:sz w:val="22"/>
          <w:szCs w:val="22"/>
        </w:rPr>
      </w:pPr>
      <w:r w:rsidRPr="009E5951">
        <w:rPr>
          <w:rFonts w:asciiTheme="minorHAnsi" w:hAnsiTheme="minorHAnsi" w:cstheme="minorHAnsi"/>
          <w:color w:val="1A1A1A"/>
          <w:sz w:val="22"/>
          <w:szCs w:val="22"/>
        </w:rPr>
        <w:t xml:space="preserve">The above changes should mean that several of the failed tests in the first </w:t>
      </w:r>
      <w:proofErr w:type="spellStart"/>
      <w:r w:rsidRPr="009E5951">
        <w:rPr>
          <w:rFonts w:asciiTheme="minorHAnsi" w:hAnsiTheme="minorHAnsi" w:cstheme="minorHAnsi"/>
          <w:color w:val="1A1A1A"/>
          <w:sz w:val="22"/>
          <w:szCs w:val="22"/>
        </w:rPr>
        <w:t>dredd</w:t>
      </w:r>
      <w:proofErr w:type="spellEnd"/>
      <w:r w:rsidRPr="009E5951">
        <w:rPr>
          <w:rFonts w:asciiTheme="minorHAnsi" w:hAnsiTheme="minorHAnsi" w:cstheme="minorHAnsi"/>
          <w:color w:val="1A1A1A"/>
          <w:sz w:val="22"/>
          <w:szCs w:val="22"/>
        </w:rPr>
        <w:t xml:space="preserve"> run will succeed when </w:t>
      </w:r>
      <w:r w:rsidR="00561131" w:rsidRPr="009E5951">
        <w:rPr>
          <w:rFonts w:asciiTheme="minorHAnsi" w:hAnsiTheme="minorHAnsi" w:cstheme="minorHAnsi"/>
          <w:color w:val="1A1A1A"/>
          <w:sz w:val="22"/>
          <w:szCs w:val="22"/>
        </w:rPr>
        <w:t>you</w:t>
      </w:r>
      <w:r w:rsidRPr="009E5951">
        <w:rPr>
          <w:rFonts w:asciiTheme="minorHAnsi" w:hAnsiTheme="minorHAnsi" w:cstheme="minorHAnsi"/>
          <w:color w:val="1A1A1A"/>
          <w:sz w:val="22"/>
          <w:szCs w:val="22"/>
        </w:rPr>
        <w:t xml:space="preserve"> run the tests again</w:t>
      </w:r>
      <w:r w:rsidRPr="009E5951">
        <w:rPr>
          <w:rStyle w:val="Strong"/>
          <w:rFonts w:asciiTheme="minorHAnsi" w:hAnsiTheme="minorHAnsi" w:cstheme="minorHAnsi"/>
          <w:color w:val="1A1A1A"/>
          <w:sz w:val="22"/>
          <w:szCs w:val="22"/>
        </w:rPr>
        <w:t>.</w:t>
      </w:r>
    </w:p>
    <w:sectPr w:rsidR="00175C53" w:rsidRPr="009E5951" w:rsidSect="00540503">
      <w:footerReference w:type="default" r:id="rId85"/>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172352" w14:textId="77777777" w:rsidR="00545A57" w:rsidRDefault="00545A57" w:rsidP="00A34B06">
      <w:pPr>
        <w:spacing w:after="0" w:line="240" w:lineRule="auto"/>
      </w:pPr>
      <w:r>
        <w:separator/>
      </w:r>
    </w:p>
  </w:endnote>
  <w:endnote w:type="continuationSeparator" w:id="0">
    <w:p w14:paraId="5621B635" w14:textId="77777777" w:rsidR="00545A57" w:rsidRDefault="00545A57" w:rsidP="00A34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1170221"/>
      <w:docPartObj>
        <w:docPartGallery w:val="Page Numbers (Bottom of Page)"/>
        <w:docPartUnique/>
      </w:docPartObj>
    </w:sdtPr>
    <w:sdtEndPr>
      <w:rPr>
        <w:color w:val="808080" w:themeColor="background1" w:themeShade="80"/>
        <w:spacing w:val="60"/>
      </w:rPr>
    </w:sdtEndPr>
    <w:sdtContent>
      <w:p w14:paraId="51C17AE0" w14:textId="6EEF9C1E" w:rsidR="0056668C" w:rsidRDefault="0056668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E5951" w:rsidRPr="009E5951">
          <w:rPr>
            <w:b/>
            <w:bCs/>
            <w:noProof/>
          </w:rPr>
          <w:t>1</w:t>
        </w:r>
        <w:r>
          <w:rPr>
            <w:b/>
            <w:bCs/>
            <w:noProof/>
          </w:rPr>
          <w:fldChar w:fldCharType="end"/>
        </w:r>
        <w:r>
          <w:rPr>
            <w:b/>
            <w:bCs/>
          </w:rPr>
          <w:t xml:space="preserve"> </w:t>
        </w:r>
      </w:p>
    </w:sdtContent>
  </w:sdt>
  <w:p w14:paraId="0693CA55" w14:textId="0B787BCE" w:rsidR="0056668C" w:rsidRPr="00316FFE" w:rsidRDefault="0056668C" w:rsidP="00316FFE">
    <w:pPr>
      <w:pStyle w:val="Header"/>
      <w:jc w:val="center"/>
      <w:rPr>
        <w:sz w:val="21"/>
      </w:rPr>
    </w:pPr>
    <w:r w:rsidRPr="0088308A">
      <w:rPr>
        <w:sz w:val="21"/>
        <w:lang w:val="en-GB"/>
      </w:rPr>
      <w:t xml:space="preserve">Cloud Test Drive for PaaS and IaaS </w:t>
    </w:r>
    <w:proofErr w:type="gramStart"/>
    <w:r w:rsidRPr="0088308A">
      <w:rPr>
        <w:sz w:val="21"/>
        <w:lang w:val="en-GB"/>
      </w:rPr>
      <w:t xml:space="preserve">-  </w:t>
    </w:r>
    <w:r w:rsidRPr="00316FFE">
      <w:rPr>
        <w:sz w:val="21"/>
      </w:rPr>
      <w:t>API</w:t>
    </w:r>
    <w:proofErr w:type="gramEnd"/>
    <w:r w:rsidRPr="00316FFE">
      <w:rPr>
        <w:sz w:val="21"/>
      </w:rPr>
      <w:t xml:space="preserve"> Platform Cloud Service API </w:t>
    </w:r>
    <w:r>
      <w:rPr>
        <w:sz w:val="21"/>
      </w:rPr>
      <w:t>First</w:t>
    </w:r>
    <w:r w:rsidRPr="00316FFE">
      <w:rPr>
        <w:sz w:val="21"/>
      </w:rPr>
      <w:t xml:space="preserve"> Lab</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DDC177" w14:textId="77777777" w:rsidR="00545A57" w:rsidRDefault="00545A57" w:rsidP="00A34B06">
      <w:pPr>
        <w:spacing w:after="0" w:line="240" w:lineRule="auto"/>
      </w:pPr>
      <w:r>
        <w:separator/>
      </w:r>
    </w:p>
  </w:footnote>
  <w:footnote w:type="continuationSeparator" w:id="0">
    <w:p w14:paraId="0F8600BC" w14:textId="77777777" w:rsidR="00545A57" w:rsidRDefault="00545A57" w:rsidP="00A34B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B2143"/>
    <w:multiLevelType w:val="hybridMultilevel"/>
    <w:tmpl w:val="BFA6C1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C50609"/>
    <w:multiLevelType w:val="hybridMultilevel"/>
    <w:tmpl w:val="A7D8BD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2221B5"/>
    <w:multiLevelType w:val="hybridMultilevel"/>
    <w:tmpl w:val="AE00D1F6"/>
    <w:lvl w:ilvl="0" w:tplc="04090001">
      <w:start w:val="1"/>
      <w:numFmt w:val="bullet"/>
      <w:pStyle w:val="FAVHead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34CEF"/>
    <w:multiLevelType w:val="hybridMultilevel"/>
    <w:tmpl w:val="7DDE45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5231F2"/>
    <w:multiLevelType w:val="hybridMultilevel"/>
    <w:tmpl w:val="8E3C036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5CA0BA2"/>
    <w:multiLevelType w:val="hybridMultilevel"/>
    <w:tmpl w:val="7B2011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6B5FFD"/>
    <w:multiLevelType w:val="hybridMultilevel"/>
    <w:tmpl w:val="6268C4E4"/>
    <w:lvl w:ilvl="0" w:tplc="0409000F">
      <w:start w:val="1"/>
      <w:numFmt w:val="decimal"/>
      <w:pStyle w:val="FAVHead2"/>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014366"/>
    <w:multiLevelType w:val="hybridMultilevel"/>
    <w:tmpl w:val="BFA6C1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A54769"/>
    <w:multiLevelType w:val="hybridMultilevel"/>
    <w:tmpl w:val="72189B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0EC034F"/>
    <w:multiLevelType w:val="hybridMultilevel"/>
    <w:tmpl w:val="697C55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89703E"/>
    <w:multiLevelType w:val="multilevel"/>
    <w:tmpl w:val="A9220F2C"/>
    <w:lvl w:ilvl="0">
      <w:start w:val="1"/>
      <w:numFmt w:val="decimal"/>
      <w:pStyle w:val="FAVBody2"/>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2" w15:restartNumberingAfterBreak="0">
    <w:nsid w:val="37532608"/>
    <w:multiLevelType w:val="hybridMultilevel"/>
    <w:tmpl w:val="A8B4A4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34F751A"/>
    <w:multiLevelType w:val="hybridMultilevel"/>
    <w:tmpl w:val="BFA6C1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1110D7"/>
    <w:multiLevelType w:val="hybridMultilevel"/>
    <w:tmpl w:val="BFA6C1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69D026B"/>
    <w:multiLevelType w:val="hybridMultilevel"/>
    <w:tmpl w:val="697C55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75A5D9E"/>
    <w:multiLevelType w:val="hybridMultilevel"/>
    <w:tmpl w:val="7B2011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19C5904"/>
    <w:multiLevelType w:val="multilevel"/>
    <w:tmpl w:val="93E4341E"/>
    <w:lvl w:ilvl="0">
      <w:start w:val="1"/>
      <w:numFmt w:val="bullet"/>
      <w:pStyle w:val="FAVBody3"/>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68D7556F"/>
    <w:multiLevelType w:val="hybridMultilevel"/>
    <w:tmpl w:val="57A4BA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C28150D"/>
    <w:multiLevelType w:val="hybridMultilevel"/>
    <w:tmpl w:val="3160B56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042578A"/>
    <w:multiLevelType w:val="hybridMultilevel"/>
    <w:tmpl w:val="16CAC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7"/>
  </w:num>
  <w:num w:numId="4">
    <w:abstractNumId w:val="11"/>
  </w:num>
  <w:num w:numId="5">
    <w:abstractNumId w:val="20"/>
  </w:num>
  <w:num w:numId="6">
    <w:abstractNumId w:val="18"/>
  </w:num>
  <w:num w:numId="7">
    <w:abstractNumId w:val="14"/>
  </w:num>
  <w:num w:numId="8">
    <w:abstractNumId w:val="3"/>
  </w:num>
  <w:num w:numId="9">
    <w:abstractNumId w:val="15"/>
  </w:num>
  <w:num w:numId="10">
    <w:abstractNumId w:val="13"/>
  </w:num>
  <w:num w:numId="11">
    <w:abstractNumId w:val="9"/>
  </w:num>
  <w:num w:numId="12">
    <w:abstractNumId w:val="12"/>
  </w:num>
  <w:num w:numId="13">
    <w:abstractNumId w:val="1"/>
  </w:num>
  <w:num w:numId="14">
    <w:abstractNumId w:val="10"/>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0"/>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16"/>
  </w:num>
  <w:num w:numId="22">
    <w:abstractNumId w:val="8"/>
  </w:num>
  <w:num w:numId="23">
    <w:abstractNumId w:val="4"/>
  </w:num>
  <w:num w:numId="24">
    <w:abstractNumId w:val="5"/>
  </w:num>
  <w:num w:numId="25">
    <w:abstractNumId w:val="5"/>
  </w:num>
  <w:num w:numId="26">
    <w:abstractNumId w:val="5"/>
  </w:num>
  <w:num w:numId="27">
    <w:abstractNumId w:val="5"/>
  </w:num>
  <w:num w:numId="28">
    <w:abstractNumId w:val="5"/>
  </w:num>
  <w:num w:numId="29">
    <w:abstractNumId w:val="5"/>
  </w:num>
  <w:num w:numId="30">
    <w:abstractNumId w:val="5"/>
  </w:num>
  <w:num w:numId="31">
    <w:abstractNumId w:val="5"/>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num>
  <w:num w:numId="40">
    <w:abstractNumId w:val="5"/>
  </w:num>
  <w:num w:numId="41">
    <w:abstractNumId w:val="5"/>
  </w:num>
  <w:num w:numId="42">
    <w:abstractNumId w:val="5"/>
  </w:num>
  <w:num w:numId="43">
    <w:abstractNumId w:val="5"/>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dney Nurse">
    <w15:presenceInfo w15:providerId="Windows Live" w15:userId="2bd322b0393727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59C"/>
    <w:rsid w:val="00001725"/>
    <w:rsid w:val="000024E8"/>
    <w:rsid w:val="000041A2"/>
    <w:rsid w:val="00005558"/>
    <w:rsid w:val="00006599"/>
    <w:rsid w:val="00007C44"/>
    <w:rsid w:val="00007F9E"/>
    <w:rsid w:val="00011AC1"/>
    <w:rsid w:val="00012965"/>
    <w:rsid w:val="00017A1B"/>
    <w:rsid w:val="00021E96"/>
    <w:rsid w:val="000247EB"/>
    <w:rsid w:val="0003074D"/>
    <w:rsid w:val="00030D7B"/>
    <w:rsid w:val="00030E93"/>
    <w:rsid w:val="000359B1"/>
    <w:rsid w:val="00042202"/>
    <w:rsid w:val="00044148"/>
    <w:rsid w:val="000468D0"/>
    <w:rsid w:val="00046A84"/>
    <w:rsid w:val="00050A37"/>
    <w:rsid w:val="000531F2"/>
    <w:rsid w:val="00054861"/>
    <w:rsid w:val="000549C7"/>
    <w:rsid w:val="00057D1A"/>
    <w:rsid w:val="000646FB"/>
    <w:rsid w:val="00086196"/>
    <w:rsid w:val="0009081B"/>
    <w:rsid w:val="00094E6B"/>
    <w:rsid w:val="000972ED"/>
    <w:rsid w:val="000A0177"/>
    <w:rsid w:val="000A3314"/>
    <w:rsid w:val="000A6D6A"/>
    <w:rsid w:val="000B2BB8"/>
    <w:rsid w:val="000B48F6"/>
    <w:rsid w:val="000C4413"/>
    <w:rsid w:val="000C551C"/>
    <w:rsid w:val="000C6130"/>
    <w:rsid w:val="000C7A64"/>
    <w:rsid w:val="000D1E50"/>
    <w:rsid w:val="000D3154"/>
    <w:rsid w:val="000D439B"/>
    <w:rsid w:val="000D559D"/>
    <w:rsid w:val="000E3021"/>
    <w:rsid w:val="000F151B"/>
    <w:rsid w:val="001015E9"/>
    <w:rsid w:val="0010179D"/>
    <w:rsid w:val="00101909"/>
    <w:rsid w:val="00107AAD"/>
    <w:rsid w:val="001130E8"/>
    <w:rsid w:val="00113865"/>
    <w:rsid w:val="00115B02"/>
    <w:rsid w:val="0012212E"/>
    <w:rsid w:val="00123710"/>
    <w:rsid w:val="00124E7D"/>
    <w:rsid w:val="00132036"/>
    <w:rsid w:val="0013497D"/>
    <w:rsid w:val="00134C97"/>
    <w:rsid w:val="001414C0"/>
    <w:rsid w:val="00142265"/>
    <w:rsid w:val="001433B4"/>
    <w:rsid w:val="00146220"/>
    <w:rsid w:val="00146904"/>
    <w:rsid w:val="001534FF"/>
    <w:rsid w:val="001542BB"/>
    <w:rsid w:val="001562B6"/>
    <w:rsid w:val="00156C83"/>
    <w:rsid w:val="00161727"/>
    <w:rsid w:val="00162416"/>
    <w:rsid w:val="00164FD7"/>
    <w:rsid w:val="00166AA9"/>
    <w:rsid w:val="0016734E"/>
    <w:rsid w:val="00175C53"/>
    <w:rsid w:val="00187CDA"/>
    <w:rsid w:val="0019421A"/>
    <w:rsid w:val="001A059C"/>
    <w:rsid w:val="001A3094"/>
    <w:rsid w:val="001A5F9F"/>
    <w:rsid w:val="001A6350"/>
    <w:rsid w:val="001B4A2D"/>
    <w:rsid w:val="001C0E71"/>
    <w:rsid w:val="001C5CB5"/>
    <w:rsid w:val="001D42D7"/>
    <w:rsid w:val="001D5038"/>
    <w:rsid w:val="001D5067"/>
    <w:rsid w:val="001E039E"/>
    <w:rsid w:val="001E16A5"/>
    <w:rsid w:val="001E66A4"/>
    <w:rsid w:val="001F2CC7"/>
    <w:rsid w:val="001F374B"/>
    <w:rsid w:val="001F4150"/>
    <w:rsid w:val="001F6C60"/>
    <w:rsid w:val="0020767A"/>
    <w:rsid w:val="002114D9"/>
    <w:rsid w:val="00222E49"/>
    <w:rsid w:val="00224D77"/>
    <w:rsid w:val="00224DD6"/>
    <w:rsid w:val="002306B2"/>
    <w:rsid w:val="002401B7"/>
    <w:rsid w:val="0024103C"/>
    <w:rsid w:val="00244899"/>
    <w:rsid w:val="00245F10"/>
    <w:rsid w:val="00246254"/>
    <w:rsid w:val="00246E69"/>
    <w:rsid w:val="00255A17"/>
    <w:rsid w:val="00261ACD"/>
    <w:rsid w:val="002626EF"/>
    <w:rsid w:val="002646F8"/>
    <w:rsid w:val="002650E2"/>
    <w:rsid w:val="0027143E"/>
    <w:rsid w:val="00271B91"/>
    <w:rsid w:val="00277349"/>
    <w:rsid w:val="0028035E"/>
    <w:rsid w:val="00280F9A"/>
    <w:rsid w:val="00282EBB"/>
    <w:rsid w:val="00283E12"/>
    <w:rsid w:val="00286271"/>
    <w:rsid w:val="002877AD"/>
    <w:rsid w:val="00287CB4"/>
    <w:rsid w:val="002920EB"/>
    <w:rsid w:val="0029416D"/>
    <w:rsid w:val="002A141F"/>
    <w:rsid w:val="002A2CD5"/>
    <w:rsid w:val="002A3A80"/>
    <w:rsid w:val="002A50D8"/>
    <w:rsid w:val="002A6116"/>
    <w:rsid w:val="002A672C"/>
    <w:rsid w:val="002B3DF9"/>
    <w:rsid w:val="002B5CF8"/>
    <w:rsid w:val="002B7C0F"/>
    <w:rsid w:val="002C00C3"/>
    <w:rsid w:val="002C0C53"/>
    <w:rsid w:val="002C223F"/>
    <w:rsid w:val="002C3699"/>
    <w:rsid w:val="002C535D"/>
    <w:rsid w:val="002C5D27"/>
    <w:rsid w:val="002C7054"/>
    <w:rsid w:val="002C7B02"/>
    <w:rsid w:val="002D0E11"/>
    <w:rsid w:val="002D6DA5"/>
    <w:rsid w:val="002F1160"/>
    <w:rsid w:val="002F6D8A"/>
    <w:rsid w:val="00307610"/>
    <w:rsid w:val="00310045"/>
    <w:rsid w:val="0031021C"/>
    <w:rsid w:val="0031104E"/>
    <w:rsid w:val="003162BA"/>
    <w:rsid w:val="00316FFE"/>
    <w:rsid w:val="0032124E"/>
    <w:rsid w:val="00321B00"/>
    <w:rsid w:val="00321D99"/>
    <w:rsid w:val="0032427F"/>
    <w:rsid w:val="00326F69"/>
    <w:rsid w:val="0033378E"/>
    <w:rsid w:val="00333DDD"/>
    <w:rsid w:val="0033520F"/>
    <w:rsid w:val="00353B52"/>
    <w:rsid w:val="0036072D"/>
    <w:rsid w:val="00361BEC"/>
    <w:rsid w:val="00363DC0"/>
    <w:rsid w:val="003649E0"/>
    <w:rsid w:val="00365B8D"/>
    <w:rsid w:val="00365E40"/>
    <w:rsid w:val="00374BDE"/>
    <w:rsid w:val="00376498"/>
    <w:rsid w:val="0037663F"/>
    <w:rsid w:val="00382FC5"/>
    <w:rsid w:val="0038393B"/>
    <w:rsid w:val="00385D1B"/>
    <w:rsid w:val="00386916"/>
    <w:rsid w:val="003878F5"/>
    <w:rsid w:val="00392837"/>
    <w:rsid w:val="003A231D"/>
    <w:rsid w:val="003A54E2"/>
    <w:rsid w:val="003B0017"/>
    <w:rsid w:val="003B0244"/>
    <w:rsid w:val="003B18E5"/>
    <w:rsid w:val="003B22D2"/>
    <w:rsid w:val="003B25BC"/>
    <w:rsid w:val="003B2D81"/>
    <w:rsid w:val="003B3FFC"/>
    <w:rsid w:val="003B601B"/>
    <w:rsid w:val="003B74DC"/>
    <w:rsid w:val="003B7E51"/>
    <w:rsid w:val="003C2500"/>
    <w:rsid w:val="003C37BD"/>
    <w:rsid w:val="003D2C56"/>
    <w:rsid w:val="003E6BAA"/>
    <w:rsid w:val="003E7ADC"/>
    <w:rsid w:val="003F0825"/>
    <w:rsid w:val="003F56EF"/>
    <w:rsid w:val="004013ED"/>
    <w:rsid w:val="00404C7D"/>
    <w:rsid w:val="00405A99"/>
    <w:rsid w:val="00405F37"/>
    <w:rsid w:val="00407209"/>
    <w:rsid w:val="00414BB6"/>
    <w:rsid w:val="00420FCD"/>
    <w:rsid w:val="00424581"/>
    <w:rsid w:val="004254FB"/>
    <w:rsid w:val="00425AFA"/>
    <w:rsid w:val="00425D84"/>
    <w:rsid w:val="004337A3"/>
    <w:rsid w:val="00440DAC"/>
    <w:rsid w:val="004411EF"/>
    <w:rsid w:val="00446D7B"/>
    <w:rsid w:val="00450CF4"/>
    <w:rsid w:val="004526D7"/>
    <w:rsid w:val="00453F30"/>
    <w:rsid w:val="004542FD"/>
    <w:rsid w:val="00454A81"/>
    <w:rsid w:val="00454BFB"/>
    <w:rsid w:val="00455935"/>
    <w:rsid w:val="004607AA"/>
    <w:rsid w:val="004662F9"/>
    <w:rsid w:val="004679A8"/>
    <w:rsid w:val="004703C8"/>
    <w:rsid w:val="00480665"/>
    <w:rsid w:val="00481AC7"/>
    <w:rsid w:val="004878C6"/>
    <w:rsid w:val="004929E1"/>
    <w:rsid w:val="00492BC1"/>
    <w:rsid w:val="004942ED"/>
    <w:rsid w:val="004A0C92"/>
    <w:rsid w:val="004A7A06"/>
    <w:rsid w:val="004B2F5C"/>
    <w:rsid w:val="004C2F11"/>
    <w:rsid w:val="004C3592"/>
    <w:rsid w:val="004C3D7C"/>
    <w:rsid w:val="004C4338"/>
    <w:rsid w:val="004C5AE0"/>
    <w:rsid w:val="004C690C"/>
    <w:rsid w:val="004D0FF1"/>
    <w:rsid w:val="004D4368"/>
    <w:rsid w:val="004E1DEA"/>
    <w:rsid w:val="004E3FA4"/>
    <w:rsid w:val="004E5421"/>
    <w:rsid w:val="004E60C1"/>
    <w:rsid w:val="004F31C9"/>
    <w:rsid w:val="004F524A"/>
    <w:rsid w:val="004F5E44"/>
    <w:rsid w:val="004F75A4"/>
    <w:rsid w:val="00501B6A"/>
    <w:rsid w:val="00502A2A"/>
    <w:rsid w:val="00505CBB"/>
    <w:rsid w:val="00505F7E"/>
    <w:rsid w:val="00512E0F"/>
    <w:rsid w:val="0051381A"/>
    <w:rsid w:val="00517B22"/>
    <w:rsid w:val="00521C57"/>
    <w:rsid w:val="005225CA"/>
    <w:rsid w:val="00523CAF"/>
    <w:rsid w:val="005311EB"/>
    <w:rsid w:val="0053567A"/>
    <w:rsid w:val="00537FA7"/>
    <w:rsid w:val="00540503"/>
    <w:rsid w:val="00543718"/>
    <w:rsid w:val="00545A57"/>
    <w:rsid w:val="00552328"/>
    <w:rsid w:val="00553249"/>
    <w:rsid w:val="00553B2B"/>
    <w:rsid w:val="005567AC"/>
    <w:rsid w:val="00557A7E"/>
    <w:rsid w:val="00561131"/>
    <w:rsid w:val="0056281D"/>
    <w:rsid w:val="005640EC"/>
    <w:rsid w:val="0056456A"/>
    <w:rsid w:val="00565D52"/>
    <w:rsid w:val="0056668C"/>
    <w:rsid w:val="00571BD7"/>
    <w:rsid w:val="005757CC"/>
    <w:rsid w:val="00576124"/>
    <w:rsid w:val="00586485"/>
    <w:rsid w:val="00587A5B"/>
    <w:rsid w:val="00592281"/>
    <w:rsid w:val="005A4711"/>
    <w:rsid w:val="005A57DE"/>
    <w:rsid w:val="005A6ED4"/>
    <w:rsid w:val="005A6FE0"/>
    <w:rsid w:val="005A74E6"/>
    <w:rsid w:val="005B3179"/>
    <w:rsid w:val="005C23F9"/>
    <w:rsid w:val="005D7AF8"/>
    <w:rsid w:val="005D7C97"/>
    <w:rsid w:val="005E2320"/>
    <w:rsid w:val="005E452F"/>
    <w:rsid w:val="005E5B9F"/>
    <w:rsid w:val="005F00F2"/>
    <w:rsid w:val="005F0509"/>
    <w:rsid w:val="005F5DA1"/>
    <w:rsid w:val="005F662C"/>
    <w:rsid w:val="00600D5F"/>
    <w:rsid w:val="00601EA6"/>
    <w:rsid w:val="00602F07"/>
    <w:rsid w:val="0060636B"/>
    <w:rsid w:val="00610880"/>
    <w:rsid w:val="00615CB0"/>
    <w:rsid w:val="006224BE"/>
    <w:rsid w:val="006278F8"/>
    <w:rsid w:val="00627EA4"/>
    <w:rsid w:val="00631202"/>
    <w:rsid w:val="00631CC4"/>
    <w:rsid w:val="006326F4"/>
    <w:rsid w:val="00640053"/>
    <w:rsid w:val="006411DD"/>
    <w:rsid w:val="00642357"/>
    <w:rsid w:val="0064382E"/>
    <w:rsid w:val="00645D10"/>
    <w:rsid w:val="00650CE4"/>
    <w:rsid w:val="0065188C"/>
    <w:rsid w:val="00657122"/>
    <w:rsid w:val="00664154"/>
    <w:rsid w:val="006644CA"/>
    <w:rsid w:val="00665E52"/>
    <w:rsid w:val="0067303D"/>
    <w:rsid w:val="00674F7C"/>
    <w:rsid w:val="00675257"/>
    <w:rsid w:val="00676D1C"/>
    <w:rsid w:val="0068024E"/>
    <w:rsid w:val="00686048"/>
    <w:rsid w:val="00687CA9"/>
    <w:rsid w:val="00694236"/>
    <w:rsid w:val="00696CC7"/>
    <w:rsid w:val="00697552"/>
    <w:rsid w:val="006A7F35"/>
    <w:rsid w:val="006C68CF"/>
    <w:rsid w:val="006C70B3"/>
    <w:rsid w:val="006D605E"/>
    <w:rsid w:val="006E12B6"/>
    <w:rsid w:val="006E65AF"/>
    <w:rsid w:val="006E6F57"/>
    <w:rsid w:val="006F33CD"/>
    <w:rsid w:val="006F60B9"/>
    <w:rsid w:val="0070155D"/>
    <w:rsid w:val="00701908"/>
    <w:rsid w:val="00702F58"/>
    <w:rsid w:val="00711716"/>
    <w:rsid w:val="0071444C"/>
    <w:rsid w:val="007144D7"/>
    <w:rsid w:val="007258E0"/>
    <w:rsid w:val="007267B8"/>
    <w:rsid w:val="0073175C"/>
    <w:rsid w:val="0073348A"/>
    <w:rsid w:val="00735064"/>
    <w:rsid w:val="00735E9A"/>
    <w:rsid w:val="0074116C"/>
    <w:rsid w:val="00743AAA"/>
    <w:rsid w:val="007450D6"/>
    <w:rsid w:val="00750227"/>
    <w:rsid w:val="007602C1"/>
    <w:rsid w:val="00760829"/>
    <w:rsid w:val="007640FE"/>
    <w:rsid w:val="0076583D"/>
    <w:rsid w:val="00765B35"/>
    <w:rsid w:val="00767C11"/>
    <w:rsid w:val="00771012"/>
    <w:rsid w:val="00773BDD"/>
    <w:rsid w:val="00775764"/>
    <w:rsid w:val="007777DF"/>
    <w:rsid w:val="00781627"/>
    <w:rsid w:val="00784148"/>
    <w:rsid w:val="007924C8"/>
    <w:rsid w:val="00793DD9"/>
    <w:rsid w:val="007946F3"/>
    <w:rsid w:val="007A0F71"/>
    <w:rsid w:val="007A266A"/>
    <w:rsid w:val="007A4775"/>
    <w:rsid w:val="007A4C6F"/>
    <w:rsid w:val="007B762F"/>
    <w:rsid w:val="007C353C"/>
    <w:rsid w:val="007C3C4B"/>
    <w:rsid w:val="007C7F5D"/>
    <w:rsid w:val="007D38A2"/>
    <w:rsid w:val="007E21C7"/>
    <w:rsid w:val="007E6F59"/>
    <w:rsid w:val="008009E3"/>
    <w:rsid w:val="0080159D"/>
    <w:rsid w:val="008032B5"/>
    <w:rsid w:val="008046C1"/>
    <w:rsid w:val="00810143"/>
    <w:rsid w:val="00811665"/>
    <w:rsid w:val="0081439A"/>
    <w:rsid w:val="00815B69"/>
    <w:rsid w:val="008218E6"/>
    <w:rsid w:val="00823A07"/>
    <w:rsid w:val="00824D67"/>
    <w:rsid w:val="0082519C"/>
    <w:rsid w:val="0083118E"/>
    <w:rsid w:val="00832CC2"/>
    <w:rsid w:val="00835CB3"/>
    <w:rsid w:val="00840B7A"/>
    <w:rsid w:val="00844CC9"/>
    <w:rsid w:val="0084649B"/>
    <w:rsid w:val="008502DD"/>
    <w:rsid w:val="00853314"/>
    <w:rsid w:val="008537FC"/>
    <w:rsid w:val="008569C5"/>
    <w:rsid w:val="008600D0"/>
    <w:rsid w:val="00860486"/>
    <w:rsid w:val="008653CA"/>
    <w:rsid w:val="00875CDD"/>
    <w:rsid w:val="00882302"/>
    <w:rsid w:val="0088308A"/>
    <w:rsid w:val="00895191"/>
    <w:rsid w:val="00896FEA"/>
    <w:rsid w:val="008A2465"/>
    <w:rsid w:val="008A3A54"/>
    <w:rsid w:val="008A7594"/>
    <w:rsid w:val="008B0F87"/>
    <w:rsid w:val="008B73BE"/>
    <w:rsid w:val="008B7E24"/>
    <w:rsid w:val="008C293A"/>
    <w:rsid w:val="008C31EA"/>
    <w:rsid w:val="008C612F"/>
    <w:rsid w:val="008C6265"/>
    <w:rsid w:val="008C6491"/>
    <w:rsid w:val="008C65D6"/>
    <w:rsid w:val="008D0D73"/>
    <w:rsid w:val="008E222F"/>
    <w:rsid w:val="008E59FC"/>
    <w:rsid w:val="008F1066"/>
    <w:rsid w:val="008F200A"/>
    <w:rsid w:val="008F2EE7"/>
    <w:rsid w:val="008F3914"/>
    <w:rsid w:val="008F5B85"/>
    <w:rsid w:val="009027AF"/>
    <w:rsid w:val="00912E01"/>
    <w:rsid w:val="009142C1"/>
    <w:rsid w:val="009211F0"/>
    <w:rsid w:val="00921514"/>
    <w:rsid w:val="00922EE7"/>
    <w:rsid w:val="00923447"/>
    <w:rsid w:val="00923708"/>
    <w:rsid w:val="00925C0B"/>
    <w:rsid w:val="009308A5"/>
    <w:rsid w:val="00931B8A"/>
    <w:rsid w:val="009327A0"/>
    <w:rsid w:val="0094678F"/>
    <w:rsid w:val="0095213A"/>
    <w:rsid w:val="0095274C"/>
    <w:rsid w:val="0096094E"/>
    <w:rsid w:val="00961746"/>
    <w:rsid w:val="00961C45"/>
    <w:rsid w:val="00961C64"/>
    <w:rsid w:val="009634F3"/>
    <w:rsid w:val="00965762"/>
    <w:rsid w:val="009676E9"/>
    <w:rsid w:val="00970A4A"/>
    <w:rsid w:val="00974328"/>
    <w:rsid w:val="0097556C"/>
    <w:rsid w:val="0098478A"/>
    <w:rsid w:val="00987699"/>
    <w:rsid w:val="00994217"/>
    <w:rsid w:val="009A005E"/>
    <w:rsid w:val="009A4C05"/>
    <w:rsid w:val="009C0D05"/>
    <w:rsid w:val="009C1EFF"/>
    <w:rsid w:val="009C664E"/>
    <w:rsid w:val="009C7E65"/>
    <w:rsid w:val="009D02BD"/>
    <w:rsid w:val="009D7628"/>
    <w:rsid w:val="009E4D71"/>
    <w:rsid w:val="009E5951"/>
    <w:rsid w:val="009E63F2"/>
    <w:rsid w:val="009E67A5"/>
    <w:rsid w:val="009E6DE9"/>
    <w:rsid w:val="009E72E0"/>
    <w:rsid w:val="009E73D5"/>
    <w:rsid w:val="009F1C46"/>
    <w:rsid w:val="00A04261"/>
    <w:rsid w:val="00A1346F"/>
    <w:rsid w:val="00A157A9"/>
    <w:rsid w:val="00A16AFD"/>
    <w:rsid w:val="00A27AFD"/>
    <w:rsid w:val="00A27D7E"/>
    <w:rsid w:val="00A32F13"/>
    <w:rsid w:val="00A34B06"/>
    <w:rsid w:val="00A35338"/>
    <w:rsid w:val="00A36214"/>
    <w:rsid w:val="00A451FF"/>
    <w:rsid w:val="00A46309"/>
    <w:rsid w:val="00A46839"/>
    <w:rsid w:val="00A53D44"/>
    <w:rsid w:val="00A553E8"/>
    <w:rsid w:val="00A642A5"/>
    <w:rsid w:val="00A728EB"/>
    <w:rsid w:val="00A76230"/>
    <w:rsid w:val="00A7655F"/>
    <w:rsid w:val="00A76B44"/>
    <w:rsid w:val="00A84E31"/>
    <w:rsid w:val="00A85469"/>
    <w:rsid w:val="00A85478"/>
    <w:rsid w:val="00A86390"/>
    <w:rsid w:val="00A86C05"/>
    <w:rsid w:val="00A91F02"/>
    <w:rsid w:val="00A92503"/>
    <w:rsid w:val="00A974D1"/>
    <w:rsid w:val="00A975C3"/>
    <w:rsid w:val="00A97885"/>
    <w:rsid w:val="00AA113D"/>
    <w:rsid w:val="00AA4C18"/>
    <w:rsid w:val="00AA4F59"/>
    <w:rsid w:val="00AA605A"/>
    <w:rsid w:val="00AB0913"/>
    <w:rsid w:val="00AB111D"/>
    <w:rsid w:val="00AB1249"/>
    <w:rsid w:val="00AB4B3D"/>
    <w:rsid w:val="00AB5D8F"/>
    <w:rsid w:val="00AB72D3"/>
    <w:rsid w:val="00AB74C9"/>
    <w:rsid w:val="00AC11CA"/>
    <w:rsid w:val="00AC2352"/>
    <w:rsid w:val="00AC4A3C"/>
    <w:rsid w:val="00AC7E04"/>
    <w:rsid w:val="00AD26B7"/>
    <w:rsid w:val="00AE7F30"/>
    <w:rsid w:val="00AF1511"/>
    <w:rsid w:val="00AF4A75"/>
    <w:rsid w:val="00B02901"/>
    <w:rsid w:val="00B10FA5"/>
    <w:rsid w:val="00B116AA"/>
    <w:rsid w:val="00B26377"/>
    <w:rsid w:val="00B26EC9"/>
    <w:rsid w:val="00B278D6"/>
    <w:rsid w:val="00B33884"/>
    <w:rsid w:val="00B35943"/>
    <w:rsid w:val="00B36D33"/>
    <w:rsid w:val="00B479A8"/>
    <w:rsid w:val="00B54390"/>
    <w:rsid w:val="00B561CC"/>
    <w:rsid w:val="00B60B97"/>
    <w:rsid w:val="00B61E10"/>
    <w:rsid w:val="00B73267"/>
    <w:rsid w:val="00B7408C"/>
    <w:rsid w:val="00B74204"/>
    <w:rsid w:val="00B754D5"/>
    <w:rsid w:val="00B80AD4"/>
    <w:rsid w:val="00B928CB"/>
    <w:rsid w:val="00B94CAB"/>
    <w:rsid w:val="00B9792A"/>
    <w:rsid w:val="00B97B21"/>
    <w:rsid w:val="00BA1F03"/>
    <w:rsid w:val="00BA4063"/>
    <w:rsid w:val="00BA4BDC"/>
    <w:rsid w:val="00BB128E"/>
    <w:rsid w:val="00BC52A8"/>
    <w:rsid w:val="00BC5F5A"/>
    <w:rsid w:val="00BD24CE"/>
    <w:rsid w:val="00BD54BD"/>
    <w:rsid w:val="00BE0D17"/>
    <w:rsid w:val="00BF037B"/>
    <w:rsid w:val="00BF2B1D"/>
    <w:rsid w:val="00BF3D46"/>
    <w:rsid w:val="00BF600E"/>
    <w:rsid w:val="00C042B3"/>
    <w:rsid w:val="00C1324F"/>
    <w:rsid w:val="00C146AC"/>
    <w:rsid w:val="00C146D4"/>
    <w:rsid w:val="00C1498A"/>
    <w:rsid w:val="00C14EAE"/>
    <w:rsid w:val="00C17D1F"/>
    <w:rsid w:val="00C253AB"/>
    <w:rsid w:val="00C26AEC"/>
    <w:rsid w:val="00C3241A"/>
    <w:rsid w:val="00C33426"/>
    <w:rsid w:val="00C419A1"/>
    <w:rsid w:val="00C4348A"/>
    <w:rsid w:val="00C546CA"/>
    <w:rsid w:val="00C54BC9"/>
    <w:rsid w:val="00C61928"/>
    <w:rsid w:val="00C62FC7"/>
    <w:rsid w:val="00C656D6"/>
    <w:rsid w:val="00C6598D"/>
    <w:rsid w:val="00C725E1"/>
    <w:rsid w:val="00C74277"/>
    <w:rsid w:val="00C9403E"/>
    <w:rsid w:val="00CA054E"/>
    <w:rsid w:val="00CA1877"/>
    <w:rsid w:val="00CA2AAE"/>
    <w:rsid w:val="00CA4567"/>
    <w:rsid w:val="00CB1ED7"/>
    <w:rsid w:val="00CB3F01"/>
    <w:rsid w:val="00CC39CB"/>
    <w:rsid w:val="00CC44B7"/>
    <w:rsid w:val="00CC5721"/>
    <w:rsid w:val="00CD03F9"/>
    <w:rsid w:val="00CD0BC7"/>
    <w:rsid w:val="00CD1097"/>
    <w:rsid w:val="00CD5862"/>
    <w:rsid w:val="00CD6F2F"/>
    <w:rsid w:val="00CD6F56"/>
    <w:rsid w:val="00CD76DF"/>
    <w:rsid w:val="00CE055F"/>
    <w:rsid w:val="00CE3ACC"/>
    <w:rsid w:val="00CE5CAD"/>
    <w:rsid w:val="00D00C1A"/>
    <w:rsid w:val="00D023E3"/>
    <w:rsid w:val="00D0289E"/>
    <w:rsid w:val="00D02E05"/>
    <w:rsid w:val="00D03FDC"/>
    <w:rsid w:val="00D0509F"/>
    <w:rsid w:val="00D2302E"/>
    <w:rsid w:val="00D314A0"/>
    <w:rsid w:val="00D3601A"/>
    <w:rsid w:val="00D45704"/>
    <w:rsid w:val="00D45893"/>
    <w:rsid w:val="00D45E41"/>
    <w:rsid w:val="00D519CD"/>
    <w:rsid w:val="00D55B15"/>
    <w:rsid w:val="00D56664"/>
    <w:rsid w:val="00D60A68"/>
    <w:rsid w:val="00D6109A"/>
    <w:rsid w:val="00D61410"/>
    <w:rsid w:val="00D628BF"/>
    <w:rsid w:val="00D63643"/>
    <w:rsid w:val="00D67E60"/>
    <w:rsid w:val="00D72E03"/>
    <w:rsid w:val="00D7732A"/>
    <w:rsid w:val="00D81092"/>
    <w:rsid w:val="00D81C2A"/>
    <w:rsid w:val="00D87EFA"/>
    <w:rsid w:val="00D92F66"/>
    <w:rsid w:val="00D94963"/>
    <w:rsid w:val="00D97364"/>
    <w:rsid w:val="00DA56C2"/>
    <w:rsid w:val="00DA6107"/>
    <w:rsid w:val="00DB126E"/>
    <w:rsid w:val="00DB4A5F"/>
    <w:rsid w:val="00DB6905"/>
    <w:rsid w:val="00DC00A7"/>
    <w:rsid w:val="00DC09FC"/>
    <w:rsid w:val="00DC4815"/>
    <w:rsid w:val="00DC5A1E"/>
    <w:rsid w:val="00DD19AE"/>
    <w:rsid w:val="00DD1C04"/>
    <w:rsid w:val="00DD245F"/>
    <w:rsid w:val="00DD7BEC"/>
    <w:rsid w:val="00DE6CD7"/>
    <w:rsid w:val="00DF37AD"/>
    <w:rsid w:val="00E10CC8"/>
    <w:rsid w:val="00E156FB"/>
    <w:rsid w:val="00E24777"/>
    <w:rsid w:val="00E249FC"/>
    <w:rsid w:val="00E24C15"/>
    <w:rsid w:val="00E3313D"/>
    <w:rsid w:val="00E340B3"/>
    <w:rsid w:val="00E36E8B"/>
    <w:rsid w:val="00E371F6"/>
    <w:rsid w:val="00E442F3"/>
    <w:rsid w:val="00E47871"/>
    <w:rsid w:val="00E516D5"/>
    <w:rsid w:val="00E546F2"/>
    <w:rsid w:val="00E56A2A"/>
    <w:rsid w:val="00E61A76"/>
    <w:rsid w:val="00E61A9B"/>
    <w:rsid w:val="00E810E8"/>
    <w:rsid w:val="00E868BF"/>
    <w:rsid w:val="00E93EFB"/>
    <w:rsid w:val="00E9680D"/>
    <w:rsid w:val="00EA1583"/>
    <w:rsid w:val="00EB1B27"/>
    <w:rsid w:val="00EB44E6"/>
    <w:rsid w:val="00EB6B08"/>
    <w:rsid w:val="00EB7D3E"/>
    <w:rsid w:val="00EC303B"/>
    <w:rsid w:val="00EC4652"/>
    <w:rsid w:val="00ED2502"/>
    <w:rsid w:val="00ED3C3D"/>
    <w:rsid w:val="00ED5CF5"/>
    <w:rsid w:val="00ED60CF"/>
    <w:rsid w:val="00ED7C4C"/>
    <w:rsid w:val="00EE1FC0"/>
    <w:rsid w:val="00EF64B6"/>
    <w:rsid w:val="00F00CC8"/>
    <w:rsid w:val="00F0186C"/>
    <w:rsid w:val="00F12EAC"/>
    <w:rsid w:val="00F14477"/>
    <w:rsid w:val="00F233C8"/>
    <w:rsid w:val="00F24B03"/>
    <w:rsid w:val="00F276C4"/>
    <w:rsid w:val="00F33AE1"/>
    <w:rsid w:val="00F377BE"/>
    <w:rsid w:val="00F41859"/>
    <w:rsid w:val="00F51F5A"/>
    <w:rsid w:val="00F558D0"/>
    <w:rsid w:val="00F71DBD"/>
    <w:rsid w:val="00F73274"/>
    <w:rsid w:val="00F73CBF"/>
    <w:rsid w:val="00F751CF"/>
    <w:rsid w:val="00F8599E"/>
    <w:rsid w:val="00F90FF7"/>
    <w:rsid w:val="00F92A73"/>
    <w:rsid w:val="00F9368B"/>
    <w:rsid w:val="00FA0569"/>
    <w:rsid w:val="00FA5480"/>
    <w:rsid w:val="00FA5D77"/>
    <w:rsid w:val="00FA612C"/>
    <w:rsid w:val="00FB50DD"/>
    <w:rsid w:val="00FB5F04"/>
    <w:rsid w:val="00FB66AA"/>
    <w:rsid w:val="00FC447E"/>
    <w:rsid w:val="00FC5DA7"/>
    <w:rsid w:val="00FC766B"/>
    <w:rsid w:val="00FD04C4"/>
    <w:rsid w:val="00FD5173"/>
    <w:rsid w:val="00FD59E8"/>
    <w:rsid w:val="00FE2DA4"/>
    <w:rsid w:val="00FE57A1"/>
    <w:rsid w:val="00FE6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9E17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5951"/>
  </w:style>
  <w:style w:type="paragraph" w:styleId="Heading1">
    <w:name w:val="heading 1"/>
    <w:basedOn w:val="Normal"/>
    <w:next w:val="Normal"/>
    <w:link w:val="Heading1Char"/>
    <w:uiPriority w:val="9"/>
    <w:qFormat/>
    <w:rsid w:val="009E5951"/>
    <w:pPr>
      <w:keepNext/>
      <w:keepLines/>
      <w:numPr>
        <w:numId w:val="4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E5951"/>
    <w:pPr>
      <w:keepNext/>
      <w:keepLines/>
      <w:numPr>
        <w:ilvl w:val="1"/>
        <w:numId w:val="4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9E5951"/>
    <w:pPr>
      <w:keepNext/>
      <w:keepLines/>
      <w:numPr>
        <w:ilvl w:val="2"/>
        <w:numId w:val="4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9E5951"/>
    <w:pPr>
      <w:keepNext/>
      <w:keepLines/>
      <w:numPr>
        <w:ilvl w:val="3"/>
        <w:numId w:val="4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E5951"/>
    <w:pPr>
      <w:keepNext/>
      <w:keepLines/>
      <w:numPr>
        <w:ilvl w:val="4"/>
        <w:numId w:val="43"/>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9E5951"/>
    <w:pPr>
      <w:keepNext/>
      <w:keepLines/>
      <w:numPr>
        <w:ilvl w:val="5"/>
        <w:numId w:val="43"/>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9E5951"/>
    <w:pPr>
      <w:keepNext/>
      <w:keepLines/>
      <w:numPr>
        <w:ilvl w:val="6"/>
        <w:numId w:val="4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E5951"/>
    <w:pPr>
      <w:keepNext/>
      <w:keepLines/>
      <w:numPr>
        <w:ilvl w:val="7"/>
        <w:numId w:val="4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E5951"/>
    <w:pPr>
      <w:keepNext/>
      <w:keepLines/>
      <w:numPr>
        <w:ilvl w:val="8"/>
        <w:numId w:val="4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951"/>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E5951"/>
    <w:rPr>
      <w:rFonts w:asciiTheme="majorHAnsi" w:eastAsiaTheme="majorEastAsia" w:hAnsiTheme="majorHAnsi" w:cstheme="majorBidi"/>
      <w:b/>
      <w:bCs/>
      <w:smallCaps/>
      <w:color w:val="000000" w:themeColor="text1"/>
      <w:sz w:val="28"/>
      <w:szCs w:val="28"/>
    </w:rPr>
  </w:style>
  <w:style w:type="paragraph" w:styleId="BalloonText">
    <w:name w:val="Balloon Text"/>
    <w:basedOn w:val="Normal"/>
    <w:link w:val="BalloonTextChar"/>
    <w:uiPriority w:val="99"/>
    <w:semiHidden/>
    <w:unhideWhenUsed/>
    <w:rsid w:val="00CE5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5CAD"/>
    <w:rPr>
      <w:rFonts w:ascii="Tahoma" w:hAnsi="Tahoma" w:cs="Tahoma"/>
      <w:sz w:val="16"/>
      <w:szCs w:val="16"/>
    </w:rPr>
  </w:style>
  <w:style w:type="character" w:customStyle="1" w:styleId="Heading3Char">
    <w:name w:val="Heading 3 Char"/>
    <w:basedOn w:val="DefaultParagraphFont"/>
    <w:link w:val="Heading3"/>
    <w:uiPriority w:val="9"/>
    <w:rsid w:val="009E5951"/>
    <w:rPr>
      <w:rFonts w:asciiTheme="majorHAnsi" w:eastAsiaTheme="majorEastAsia" w:hAnsiTheme="majorHAnsi" w:cstheme="majorBidi"/>
      <w:b/>
      <w:bCs/>
      <w:color w:val="000000" w:themeColor="text1"/>
    </w:rPr>
  </w:style>
  <w:style w:type="table" w:styleId="TableGrid">
    <w:name w:val="Table Grid"/>
    <w:basedOn w:val="TableNormal"/>
    <w:uiPriority w:val="59"/>
    <w:rsid w:val="00505C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972ED"/>
    <w:pPr>
      <w:ind w:left="720"/>
      <w:contextualSpacing/>
    </w:pPr>
  </w:style>
  <w:style w:type="character" w:styleId="Hyperlink">
    <w:name w:val="Hyperlink"/>
    <w:basedOn w:val="DefaultParagraphFont"/>
    <w:uiPriority w:val="99"/>
    <w:unhideWhenUsed/>
    <w:rsid w:val="000041A2"/>
    <w:rPr>
      <w:color w:val="0000FF" w:themeColor="hyperlink"/>
      <w:u w:val="single"/>
    </w:rPr>
  </w:style>
  <w:style w:type="character" w:customStyle="1" w:styleId="Heading4Char">
    <w:name w:val="Heading 4 Char"/>
    <w:basedOn w:val="DefaultParagraphFont"/>
    <w:link w:val="Heading4"/>
    <w:uiPriority w:val="9"/>
    <w:semiHidden/>
    <w:rsid w:val="009E5951"/>
    <w:rPr>
      <w:rFonts w:asciiTheme="majorHAnsi" w:eastAsiaTheme="majorEastAsia" w:hAnsiTheme="majorHAnsi" w:cstheme="majorBidi"/>
      <w:b/>
      <w:bCs/>
      <w:i/>
      <w:iCs/>
      <w:color w:val="000000" w:themeColor="text1"/>
    </w:rPr>
  </w:style>
  <w:style w:type="paragraph" w:styleId="TOCHeading">
    <w:name w:val="TOC Heading"/>
    <w:basedOn w:val="Heading1"/>
    <w:next w:val="Normal"/>
    <w:uiPriority w:val="39"/>
    <w:semiHidden/>
    <w:unhideWhenUsed/>
    <w:qFormat/>
    <w:rsid w:val="009E5951"/>
    <w:pPr>
      <w:outlineLvl w:val="9"/>
    </w:pPr>
  </w:style>
  <w:style w:type="paragraph" w:styleId="TOC1">
    <w:name w:val="toc 1"/>
    <w:basedOn w:val="Normal"/>
    <w:next w:val="Normal"/>
    <w:autoRedefine/>
    <w:uiPriority w:val="39"/>
    <w:unhideWhenUsed/>
    <w:rsid w:val="00D6109A"/>
    <w:pPr>
      <w:tabs>
        <w:tab w:val="right" w:leader="dot" w:pos="9350"/>
      </w:tabs>
      <w:spacing w:after="100"/>
    </w:pPr>
  </w:style>
  <w:style w:type="paragraph" w:styleId="TOC2">
    <w:name w:val="toc 2"/>
    <w:basedOn w:val="Normal"/>
    <w:next w:val="Normal"/>
    <w:autoRedefine/>
    <w:uiPriority w:val="39"/>
    <w:unhideWhenUsed/>
    <w:rsid w:val="006D605E"/>
    <w:pPr>
      <w:spacing w:after="100"/>
      <w:ind w:left="220"/>
    </w:pPr>
  </w:style>
  <w:style w:type="paragraph" w:styleId="TOC3">
    <w:name w:val="toc 3"/>
    <w:basedOn w:val="Normal"/>
    <w:next w:val="Normal"/>
    <w:autoRedefine/>
    <w:uiPriority w:val="39"/>
    <w:unhideWhenUsed/>
    <w:rsid w:val="006D605E"/>
    <w:pPr>
      <w:spacing w:after="100"/>
      <w:ind w:left="440"/>
    </w:pPr>
  </w:style>
  <w:style w:type="paragraph" w:styleId="Header">
    <w:name w:val="header"/>
    <w:basedOn w:val="Normal"/>
    <w:link w:val="HeaderChar"/>
    <w:uiPriority w:val="99"/>
    <w:unhideWhenUsed/>
    <w:rsid w:val="00A34B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4B06"/>
  </w:style>
  <w:style w:type="paragraph" w:styleId="Footer">
    <w:name w:val="footer"/>
    <w:basedOn w:val="Normal"/>
    <w:link w:val="FooterChar"/>
    <w:uiPriority w:val="99"/>
    <w:unhideWhenUsed/>
    <w:rsid w:val="00A34B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4B06"/>
  </w:style>
  <w:style w:type="paragraph" w:styleId="NormalWeb">
    <w:name w:val="Normal (Web)"/>
    <w:basedOn w:val="Normal"/>
    <w:uiPriority w:val="99"/>
    <w:unhideWhenUsed/>
    <w:rsid w:val="00EF64B6"/>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E595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E5951"/>
    <w:rPr>
      <w:rFonts w:asciiTheme="majorHAnsi" w:eastAsiaTheme="majorEastAsia" w:hAnsiTheme="majorHAnsi" w:cstheme="majorBidi"/>
      <w:color w:val="000000" w:themeColor="text1"/>
      <w:sz w:val="56"/>
      <w:szCs w:val="56"/>
    </w:rPr>
  </w:style>
  <w:style w:type="character" w:customStyle="1" w:styleId="Heading5Char">
    <w:name w:val="Heading 5 Char"/>
    <w:basedOn w:val="DefaultParagraphFont"/>
    <w:link w:val="Heading5"/>
    <w:uiPriority w:val="9"/>
    <w:semiHidden/>
    <w:rsid w:val="009E5951"/>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9E5951"/>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9E595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E595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E5951"/>
    <w:rPr>
      <w:rFonts w:asciiTheme="majorHAnsi" w:eastAsiaTheme="majorEastAsia" w:hAnsiTheme="majorHAnsi" w:cstheme="majorBidi"/>
      <w:i/>
      <w:iCs/>
      <w:color w:val="404040" w:themeColor="text1" w:themeTint="BF"/>
      <w:sz w:val="20"/>
      <w:szCs w:val="20"/>
    </w:rPr>
  </w:style>
  <w:style w:type="paragraph" w:styleId="Revision">
    <w:name w:val="Revision"/>
    <w:hidden/>
    <w:uiPriority w:val="99"/>
    <w:semiHidden/>
    <w:rsid w:val="009E72E0"/>
    <w:pPr>
      <w:spacing w:after="0" w:line="240" w:lineRule="auto"/>
    </w:pPr>
  </w:style>
  <w:style w:type="character" w:styleId="FollowedHyperlink">
    <w:name w:val="FollowedHyperlink"/>
    <w:basedOn w:val="DefaultParagraphFont"/>
    <w:uiPriority w:val="99"/>
    <w:semiHidden/>
    <w:unhideWhenUsed/>
    <w:rsid w:val="00B61E10"/>
    <w:rPr>
      <w:color w:val="800080" w:themeColor="followedHyperlink"/>
      <w:u w:val="single"/>
    </w:rPr>
  </w:style>
  <w:style w:type="paragraph" w:customStyle="1" w:styleId="p1">
    <w:name w:val="p1"/>
    <w:basedOn w:val="Normal"/>
    <w:rsid w:val="00057D1A"/>
    <w:pPr>
      <w:spacing w:after="0" w:line="240" w:lineRule="auto"/>
    </w:pPr>
    <w:rPr>
      <w:rFonts w:ascii="Helvetica" w:hAnsi="Helvetica" w:cs="Times New Roman"/>
      <w:sz w:val="18"/>
      <w:szCs w:val="18"/>
      <w:lang w:val="en-GB" w:eastAsia="en-GB"/>
    </w:rPr>
  </w:style>
  <w:style w:type="paragraph" w:styleId="NoSpacing">
    <w:name w:val="No Spacing"/>
    <w:uiPriority w:val="1"/>
    <w:qFormat/>
    <w:rsid w:val="009E5951"/>
    <w:pPr>
      <w:spacing w:after="0" w:line="240" w:lineRule="auto"/>
    </w:pPr>
  </w:style>
  <w:style w:type="character" w:styleId="Strong">
    <w:name w:val="Strong"/>
    <w:basedOn w:val="DefaultParagraphFont"/>
    <w:uiPriority w:val="22"/>
    <w:qFormat/>
    <w:rsid w:val="009E5951"/>
    <w:rPr>
      <w:b/>
      <w:bCs/>
      <w:color w:val="000000" w:themeColor="text1"/>
    </w:rPr>
  </w:style>
  <w:style w:type="character" w:styleId="Emphasis">
    <w:name w:val="Emphasis"/>
    <w:basedOn w:val="DefaultParagraphFont"/>
    <w:uiPriority w:val="20"/>
    <w:qFormat/>
    <w:rsid w:val="009E5951"/>
    <w:rPr>
      <w:i/>
      <w:iCs/>
      <w:color w:val="auto"/>
    </w:rPr>
  </w:style>
  <w:style w:type="paragraph" w:styleId="Caption">
    <w:name w:val="caption"/>
    <w:basedOn w:val="Normal"/>
    <w:next w:val="Normal"/>
    <w:uiPriority w:val="35"/>
    <w:semiHidden/>
    <w:unhideWhenUsed/>
    <w:qFormat/>
    <w:rsid w:val="009E5951"/>
    <w:pPr>
      <w:spacing w:after="200" w:line="240" w:lineRule="auto"/>
    </w:pPr>
    <w:rPr>
      <w:i/>
      <w:iCs/>
      <w:color w:val="1F497D" w:themeColor="text2"/>
      <w:sz w:val="18"/>
      <w:szCs w:val="18"/>
    </w:rPr>
  </w:style>
  <w:style w:type="paragraph" w:styleId="Subtitle">
    <w:name w:val="Subtitle"/>
    <w:basedOn w:val="Normal"/>
    <w:next w:val="Normal"/>
    <w:link w:val="SubtitleChar"/>
    <w:uiPriority w:val="11"/>
    <w:qFormat/>
    <w:rsid w:val="009E5951"/>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E5951"/>
    <w:rPr>
      <w:color w:val="5A5A5A" w:themeColor="text1" w:themeTint="A5"/>
      <w:spacing w:val="10"/>
    </w:rPr>
  </w:style>
  <w:style w:type="paragraph" w:styleId="Quote">
    <w:name w:val="Quote"/>
    <w:basedOn w:val="Normal"/>
    <w:next w:val="Normal"/>
    <w:link w:val="QuoteChar"/>
    <w:uiPriority w:val="29"/>
    <w:qFormat/>
    <w:rsid w:val="009E5951"/>
    <w:pPr>
      <w:spacing w:before="160"/>
      <w:ind w:left="720" w:right="720"/>
    </w:pPr>
    <w:rPr>
      <w:i/>
      <w:iCs/>
      <w:color w:val="000000" w:themeColor="text1"/>
    </w:rPr>
  </w:style>
  <w:style w:type="character" w:customStyle="1" w:styleId="QuoteChar">
    <w:name w:val="Quote Char"/>
    <w:basedOn w:val="DefaultParagraphFont"/>
    <w:link w:val="Quote"/>
    <w:uiPriority w:val="29"/>
    <w:rsid w:val="009E5951"/>
    <w:rPr>
      <w:i/>
      <w:iCs/>
      <w:color w:val="000000" w:themeColor="text1"/>
    </w:rPr>
  </w:style>
  <w:style w:type="paragraph" w:styleId="IntenseQuote">
    <w:name w:val="Intense Quote"/>
    <w:basedOn w:val="Normal"/>
    <w:next w:val="Normal"/>
    <w:link w:val="IntenseQuoteChar"/>
    <w:uiPriority w:val="30"/>
    <w:qFormat/>
    <w:rsid w:val="009E595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E5951"/>
    <w:rPr>
      <w:color w:val="000000" w:themeColor="text1"/>
      <w:shd w:val="clear" w:color="auto" w:fill="F2F2F2" w:themeFill="background1" w:themeFillShade="F2"/>
    </w:rPr>
  </w:style>
  <w:style w:type="character" w:styleId="SubtleEmphasis">
    <w:name w:val="Subtle Emphasis"/>
    <w:basedOn w:val="DefaultParagraphFont"/>
    <w:uiPriority w:val="19"/>
    <w:qFormat/>
    <w:rsid w:val="009E5951"/>
    <w:rPr>
      <w:i/>
      <w:iCs/>
      <w:color w:val="404040" w:themeColor="text1" w:themeTint="BF"/>
    </w:rPr>
  </w:style>
  <w:style w:type="character" w:styleId="IntenseEmphasis">
    <w:name w:val="Intense Emphasis"/>
    <w:basedOn w:val="DefaultParagraphFont"/>
    <w:uiPriority w:val="21"/>
    <w:qFormat/>
    <w:rsid w:val="009E5951"/>
    <w:rPr>
      <w:b/>
      <w:bCs/>
      <w:i/>
      <w:iCs/>
      <w:caps/>
    </w:rPr>
  </w:style>
  <w:style w:type="character" w:styleId="SubtleReference">
    <w:name w:val="Subtle Reference"/>
    <w:basedOn w:val="DefaultParagraphFont"/>
    <w:uiPriority w:val="31"/>
    <w:qFormat/>
    <w:rsid w:val="009E595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E5951"/>
    <w:rPr>
      <w:b/>
      <w:bCs/>
      <w:smallCaps/>
      <w:u w:val="single"/>
    </w:rPr>
  </w:style>
  <w:style w:type="character" w:styleId="BookTitle">
    <w:name w:val="Book Title"/>
    <w:basedOn w:val="DefaultParagraphFont"/>
    <w:uiPriority w:val="33"/>
    <w:qFormat/>
    <w:rsid w:val="009E5951"/>
    <w:rPr>
      <w:b w:val="0"/>
      <w:bCs w:val="0"/>
      <w:smallCaps/>
      <w:spacing w:val="5"/>
    </w:rPr>
  </w:style>
  <w:style w:type="paragraph" w:customStyle="1" w:styleId="FAVbody">
    <w:name w:val="FAV body"/>
    <w:basedOn w:val="Normal"/>
    <w:link w:val="FAVbodyChar"/>
    <w:rsid w:val="002F6D8A"/>
    <w:pPr>
      <w:spacing w:after="0" w:line="240" w:lineRule="auto"/>
    </w:pPr>
    <w:rPr>
      <w:rFonts w:ascii="Segoe UI" w:hAnsi="Segoe UI" w:cs="Segoe UI"/>
      <w:sz w:val="15"/>
      <w:szCs w:val="15"/>
    </w:rPr>
  </w:style>
  <w:style w:type="character" w:customStyle="1" w:styleId="FAVbodyChar">
    <w:name w:val="FAV body Char"/>
    <w:basedOn w:val="DefaultParagraphFont"/>
    <w:link w:val="FAVbody"/>
    <w:rsid w:val="002F6D8A"/>
    <w:rPr>
      <w:rFonts w:ascii="Segoe UI" w:hAnsi="Segoe UI" w:cs="Segoe UI"/>
      <w:sz w:val="15"/>
      <w:szCs w:val="15"/>
    </w:rPr>
  </w:style>
  <w:style w:type="paragraph" w:customStyle="1" w:styleId="FAVHead3">
    <w:name w:val="FAV Head 3"/>
    <w:basedOn w:val="FAVbody"/>
    <w:link w:val="FAVHead3Char"/>
    <w:autoRedefine/>
    <w:rsid w:val="002F6D8A"/>
    <w:pPr>
      <w:numPr>
        <w:numId w:val="1"/>
      </w:numPr>
      <w:spacing w:before="60" w:after="60"/>
      <w:ind w:left="714" w:hanging="357"/>
      <w:outlineLvl w:val="2"/>
    </w:pPr>
    <w:rPr>
      <w:i/>
    </w:rPr>
  </w:style>
  <w:style w:type="character" w:customStyle="1" w:styleId="FAVHead3Char">
    <w:name w:val="FAV Head 3 Char"/>
    <w:basedOn w:val="FAVbodyChar"/>
    <w:link w:val="FAVHead3"/>
    <w:rsid w:val="002F6D8A"/>
    <w:rPr>
      <w:rFonts w:ascii="Segoe UI" w:hAnsi="Segoe UI" w:cs="Segoe UI"/>
      <w:i/>
      <w:sz w:val="15"/>
      <w:szCs w:val="15"/>
    </w:rPr>
  </w:style>
  <w:style w:type="paragraph" w:customStyle="1" w:styleId="FAVHead2">
    <w:name w:val="FAV Head 2"/>
    <w:basedOn w:val="FAVbody"/>
    <w:link w:val="FAVHead2Char"/>
    <w:rsid w:val="002F6D8A"/>
    <w:pPr>
      <w:numPr>
        <w:numId w:val="2"/>
      </w:numPr>
      <w:spacing w:before="60" w:after="60"/>
      <w:ind w:left="357" w:firstLine="0"/>
      <w:outlineLvl w:val="1"/>
    </w:pPr>
    <w:rPr>
      <w:i/>
    </w:rPr>
  </w:style>
  <w:style w:type="character" w:customStyle="1" w:styleId="FAVHead2Char">
    <w:name w:val="FAV Head 2 Char"/>
    <w:basedOn w:val="FAVbodyChar"/>
    <w:link w:val="FAVHead2"/>
    <w:rsid w:val="002F6D8A"/>
    <w:rPr>
      <w:rFonts w:ascii="Segoe UI" w:hAnsi="Segoe UI" w:cs="Segoe UI"/>
      <w:i/>
      <w:sz w:val="15"/>
      <w:szCs w:val="15"/>
    </w:rPr>
  </w:style>
  <w:style w:type="paragraph" w:customStyle="1" w:styleId="FAVHead1">
    <w:name w:val="FAV Head 1"/>
    <w:basedOn w:val="FAVbody"/>
    <w:link w:val="FAVHead1Char"/>
    <w:rsid w:val="002F6D8A"/>
    <w:pPr>
      <w:spacing w:before="60" w:after="60"/>
      <w:jc w:val="center"/>
      <w:outlineLvl w:val="0"/>
    </w:pPr>
    <w:rPr>
      <w:u w:val="single"/>
    </w:rPr>
  </w:style>
  <w:style w:type="character" w:customStyle="1" w:styleId="FAVHead1Char">
    <w:name w:val="FAV Head 1 Char"/>
    <w:basedOn w:val="FAVbodyChar"/>
    <w:link w:val="FAVHead1"/>
    <w:rsid w:val="002F6D8A"/>
    <w:rPr>
      <w:rFonts w:ascii="Segoe UI" w:hAnsi="Segoe UI" w:cs="Segoe UI"/>
      <w:sz w:val="15"/>
      <w:szCs w:val="15"/>
      <w:u w:val="single"/>
    </w:rPr>
  </w:style>
  <w:style w:type="paragraph" w:customStyle="1" w:styleId="FAVBody2">
    <w:name w:val="FAV Body 2"/>
    <w:basedOn w:val="FAVbody"/>
    <w:link w:val="FAVBody2Char"/>
    <w:autoRedefine/>
    <w:rsid w:val="002F6D8A"/>
    <w:pPr>
      <w:numPr>
        <w:numId w:val="4"/>
      </w:numPr>
      <w:ind w:left="113" w:hanging="113"/>
    </w:pPr>
  </w:style>
  <w:style w:type="character" w:customStyle="1" w:styleId="FAVBody2Char">
    <w:name w:val="FAV Body 2 Char"/>
    <w:basedOn w:val="FAVbodyChar"/>
    <w:link w:val="FAVBody2"/>
    <w:rsid w:val="002F6D8A"/>
    <w:rPr>
      <w:rFonts w:ascii="Segoe UI" w:hAnsi="Segoe UI" w:cs="Segoe UI"/>
      <w:sz w:val="15"/>
      <w:szCs w:val="15"/>
    </w:rPr>
  </w:style>
  <w:style w:type="paragraph" w:customStyle="1" w:styleId="FAVBody3">
    <w:name w:val="FAV Body 3"/>
    <w:basedOn w:val="FAVBody2"/>
    <w:link w:val="FAVBody3Char"/>
    <w:autoRedefine/>
    <w:rsid w:val="002F6D8A"/>
    <w:pPr>
      <w:numPr>
        <w:numId w:val="3"/>
      </w:numPr>
      <w:ind w:left="227" w:hanging="57"/>
    </w:pPr>
  </w:style>
  <w:style w:type="character" w:customStyle="1" w:styleId="FAVBody3Char">
    <w:name w:val="FAV Body 3 Char"/>
    <w:basedOn w:val="FAVBody2Char"/>
    <w:link w:val="FAVBody3"/>
    <w:rsid w:val="002F6D8A"/>
    <w:rPr>
      <w:rFonts w:ascii="Segoe UI" w:hAnsi="Segoe UI" w:cs="Segoe UI"/>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93767">
      <w:bodyDiv w:val="1"/>
      <w:marLeft w:val="0"/>
      <w:marRight w:val="0"/>
      <w:marTop w:val="0"/>
      <w:marBottom w:val="0"/>
      <w:divBdr>
        <w:top w:val="none" w:sz="0" w:space="0" w:color="auto"/>
        <w:left w:val="none" w:sz="0" w:space="0" w:color="auto"/>
        <w:bottom w:val="none" w:sz="0" w:space="0" w:color="auto"/>
        <w:right w:val="none" w:sz="0" w:space="0" w:color="auto"/>
      </w:divBdr>
    </w:div>
    <w:div w:id="83649375">
      <w:bodyDiv w:val="1"/>
      <w:marLeft w:val="0"/>
      <w:marRight w:val="0"/>
      <w:marTop w:val="0"/>
      <w:marBottom w:val="0"/>
      <w:divBdr>
        <w:top w:val="none" w:sz="0" w:space="0" w:color="auto"/>
        <w:left w:val="none" w:sz="0" w:space="0" w:color="auto"/>
        <w:bottom w:val="none" w:sz="0" w:space="0" w:color="auto"/>
        <w:right w:val="none" w:sz="0" w:space="0" w:color="auto"/>
      </w:divBdr>
    </w:div>
    <w:div w:id="121925760">
      <w:bodyDiv w:val="1"/>
      <w:marLeft w:val="0"/>
      <w:marRight w:val="0"/>
      <w:marTop w:val="0"/>
      <w:marBottom w:val="0"/>
      <w:divBdr>
        <w:top w:val="none" w:sz="0" w:space="0" w:color="auto"/>
        <w:left w:val="none" w:sz="0" w:space="0" w:color="auto"/>
        <w:bottom w:val="none" w:sz="0" w:space="0" w:color="auto"/>
        <w:right w:val="none" w:sz="0" w:space="0" w:color="auto"/>
      </w:divBdr>
    </w:div>
    <w:div w:id="254215600">
      <w:bodyDiv w:val="1"/>
      <w:marLeft w:val="0"/>
      <w:marRight w:val="0"/>
      <w:marTop w:val="0"/>
      <w:marBottom w:val="0"/>
      <w:divBdr>
        <w:top w:val="none" w:sz="0" w:space="0" w:color="auto"/>
        <w:left w:val="none" w:sz="0" w:space="0" w:color="auto"/>
        <w:bottom w:val="none" w:sz="0" w:space="0" w:color="auto"/>
        <w:right w:val="none" w:sz="0" w:space="0" w:color="auto"/>
      </w:divBdr>
    </w:div>
    <w:div w:id="292104912">
      <w:bodyDiv w:val="1"/>
      <w:marLeft w:val="0"/>
      <w:marRight w:val="0"/>
      <w:marTop w:val="0"/>
      <w:marBottom w:val="0"/>
      <w:divBdr>
        <w:top w:val="none" w:sz="0" w:space="0" w:color="auto"/>
        <w:left w:val="none" w:sz="0" w:space="0" w:color="auto"/>
        <w:bottom w:val="none" w:sz="0" w:space="0" w:color="auto"/>
        <w:right w:val="none" w:sz="0" w:space="0" w:color="auto"/>
      </w:divBdr>
    </w:div>
    <w:div w:id="317000730">
      <w:bodyDiv w:val="1"/>
      <w:marLeft w:val="0"/>
      <w:marRight w:val="0"/>
      <w:marTop w:val="0"/>
      <w:marBottom w:val="0"/>
      <w:divBdr>
        <w:top w:val="none" w:sz="0" w:space="0" w:color="auto"/>
        <w:left w:val="none" w:sz="0" w:space="0" w:color="auto"/>
        <w:bottom w:val="none" w:sz="0" w:space="0" w:color="auto"/>
        <w:right w:val="none" w:sz="0" w:space="0" w:color="auto"/>
      </w:divBdr>
    </w:div>
    <w:div w:id="337855818">
      <w:bodyDiv w:val="1"/>
      <w:marLeft w:val="0"/>
      <w:marRight w:val="0"/>
      <w:marTop w:val="0"/>
      <w:marBottom w:val="0"/>
      <w:divBdr>
        <w:top w:val="none" w:sz="0" w:space="0" w:color="auto"/>
        <w:left w:val="none" w:sz="0" w:space="0" w:color="auto"/>
        <w:bottom w:val="none" w:sz="0" w:space="0" w:color="auto"/>
        <w:right w:val="none" w:sz="0" w:space="0" w:color="auto"/>
      </w:divBdr>
    </w:div>
    <w:div w:id="379405156">
      <w:bodyDiv w:val="1"/>
      <w:marLeft w:val="0"/>
      <w:marRight w:val="0"/>
      <w:marTop w:val="0"/>
      <w:marBottom w:val="0"/>
      <w:divBdr>
        <w:top w:val="none" w:sz="0" w:space="0" w:color="auto"/>
        <w:left w:val="none" w:sz="0" w:space="0" w:color="auto"/>
        <w:bottom w:val="none" w:sz="0" w:space="0" w:color="auto"/>
        <w:right w:val="none" w:sz="0" w:space="0" w:color="auto"/>
      </w:divBdr>
    </w:div>
    <w:div w:id="386877755">
      <w:bodyDiv w:val="1"/>
      <w:marLeft w:val="0"/>
      <w:marRight w:val="0"/>
      <w:marTop w:val="0"/>
      <w:marBottom w:val="0"/>
      <w:divBdr>
        <w:top w:val="none" w:sz="0" w:space="0" w:color="auto"/>
        <w:left w:val="none" w:sz="0" w:space="0" w:color="auto"/>
        <w:bottom w:val="none" w:sz="0" w:space="0" w:color="auto"/>
        <w:right w:val="none" w:sz="0" w:space="0" w:color="auto"/>
      </w:divBdr>
    </w:div>
    <w:div w:id="498079869">
      <w:bodyDiv w:val="1"/>
      <w:marLeft w:val="0"/>
      <w:marRight w:val="0"/>
      <w:marTop w:val="0"/>
      <w:marBottom w:val="0"/>
      <w:divBdr>
        <w:top w:val="none" w:sz="0" w:space="0" w:color="auto"/>
        <w:left w:val="none" w:sz="0" w:space="0" w:color="auto"/>
        <w:bottom w:val="none" w:sz="0" w:space="0" w:color="auto"/>
        <w:right w:val="none" w:sz="0" w:space="0" w:color="auto"/>
      </w:divBdr>
    </w:div>
    <w:div w:id="559096839">
      <w:bodyDiv w:val="1"/>
      <w:marLeft w:val="0"/>
      <w:marRight w:val="0"/>
      <w:marTop w:val="0"/>
      <w:marBottom w:val="0"/>
      <w:divBdr>
        <w:top w:val="none" w:sz="0" w:space="0" w:color="auto"/>
        <w:left w:val="none" w:sz="0" w:space="0" w:color="auto"/>
        <w:bottom w:val="none" w:sz="0" w:space="0" w:color="auto"/>
        <w:right w:val="none" w:sz="0" w:space="0" w:color="auto"/>
      </w:divBdr>
    </w:div>
    <w:div w:id="644167769">
      <w:bodyDiv w:val="1"/>
      <w:marLeft w:val="0"/>
      <w:marRight w:val="0"/>
      <w:marTop w:val="0"/>
      <w:marBottom w:val="0"/>
      <w:divBdr>
        <w:top w:val="none" w:sz="0" w:space="0" w:color="auto"/>
        <w:left w:val="none" w:sz="0" w:space="0" w:color="auto"/>
        <w:bottom w:val="none" w:sz="0" w:space="0" w:color="auto"/>
        <w:right w:val="none" w:sz="0" w:space="0" w:color="auto"/>
      </w:divBdr>
    </w:div>
    <w:div w:id="670838543">
      <w:bodyDiv w:val="1"/>
      <w:marLeft w:val="0"/>
      <w:marRight w:val="0"/>
      <w:marTop w:val="0"/>
      <w:marBottom w:val="0"/>
      <w:divBdr>
        <w:top w:val="none" w:sz="0" w:space="0" w:color="auto"/>
        <w:left w:val="none" w:sz="0" w:space="0" w:color="auto"/>
        <w:bottom w:val="none" w:sz="0" w:space="0" w:color="auto"/>
        <w:right w:val="none" w:sz="0" w:space="0" w:color="auto"/>
      </w:divBdr>
    </w:div>
    <w:div w:id="701319057">
      <w:bodyDiv w:val="1"/>
      <w:marLeft w:val="0"/>
      <w:marRight w:val="0"/>
      <w:marTop w:val="0"/>
      <w:marBottom w:val="0"/>
      <w:divBdr>
        <w:top w:val="none" w:sz="0" w:space="0" w:color="auto"/>
        <w:left w:val="none" w:sz="0" w:space="0" w:color="auto"/>
        <w:bottom w:val="none" w:sz="0" w:space="0" w:color="auto"/>
        <w:right w:val="none" w:sz="0" w:space="0" w:color="auto"/>
      </w:divBdr>
    </w:div>
    <w:div w:id="717777543">
      <w:bodyDiv w:val="1"/>
      <w:marLeft w:val="0"/>
      <w:marRight w:val="0"/>
      <w:marTop w:val="0"/>
      <w:marBottom w:val="0"/>
      <w:divBdr>
        <w:top w:val="none" w:sz="0" w:space="0" w:color="auto"/>
        <w:left w:val="none" w:sz="0" w:space="0" w:color="auto"/>
        <w:bottom w:val="none" w:sz="0" w:space="0" w:color="auto"/>
        <w:right w:val="none" w:sz="0" w:space="0" w:color="auto"/>
      </w:divBdr>
    </w:div>
    <w:div w:id="742339324">
      <w:bodyDiv w:val="1"/>
      <w:marLeft w:val="0"/>
      <w:marRight w:val="0"/>
      <w:marTop w:val="0"/>
      <w:marBottom w:val="0"/>
      <w:divBdr>
        <w:top w:val="none" w:sz="0" w:space="0" w:color="auto"/>
        <w:left w:val="none" w:sz="0" w:space="0" w:color="auto"/>
        <w:bottom w:val="none" w:sz="0" w:space="0" w:color="auto"/>
        <w:right w:val="none" w:sz="0" w:space="0" w:color="auto"/>
      </w:divBdr>
    </w:div>
    <w:div w:id="797525704">
      <w:bodyDiv w:val="1"/>
      <w:marLeft w:val="0"/>
      <w:marRight w:val="0"/>
      <w:marTop w:val="0"/>
      <w:marBottom w:val="0"/>
      <w:divBdr>
        <w:top w:val="none" w:sz="0" w:space="0" w:color="auto"/>
        <w:left w:val="none" w:sz="0" w:space="0" w:color="auto"/>
        <w:bottom w:val="none" w:sz="0" w:space="0" w:color="auto"/>
        <w:right w:val="none" w:sz="0" w:space="0" w:color="auto"/>
      </w:divBdr>
    </w:div>
    <w:div w:id="859319138">
      <w:bodyDiv w:val="1"/>
      <w:marLeft w:val="0"/>
      <w:marRight w:val="0"/>
      <w:marTop w:val="0"/>
      <w:marBottom w:val="0"/>
      <w:divBdr>
        <w:top w:val="none" w:sz="0" w:space="0" w:color="auto"/>
        <w:left w:val="none" w:sz="0" w:space="0" w:color="auto"/>
        <w:bottom w:val="none" w:sz="0" w:space="0" w:color="auto"/>
        <w:right w:val="none" w:sz="0" w:space="0" w:color="auto"/>
      </w:divBdr>
      <w:divsChild>
        <w:div w:id="1403526738">
          <w:marLeft w:val="0"/>
          <w:marRight w:val="0"/>
          <w:marTop w:val="0"/>
          <w:marBottom w:val="0"/>
          <w:divBdr>
            <w:top w:val="none" w:sz="0" w:space="0" w:color="auto"/>
            <w:left w:val="none" w:sz="0" w:space="0" w:color="auto"/>
            <w:bottom w:val="none" w:sz="0" w:space="0" w:color="auto"/>
            <w:right w:val="none" w:sz="0" w:space="0" w:color="auto"/>
          </w:divBdr>
        </w:div>
      </w:divsChild>
    </w:div>
    <w:div w:id="864296108">
      <w:bodyDiv w:val="1"/>
      <w:marLeft w:val="0"/>
      <w:marRight w:val="0"/>
      <w:marTop w:val="0"/>
      <w:marBottom w:val="0"/>
      <w:divBdr>
        <w:top w:val="none" w:sz="0" w:space="0" w:color="auto"/>
        <w:left w:val="none" w:sz="0" w:space="0" w:color="auto"/>
        <w:bottom w:val="none" w:sz="0" w:space="0" w:color="auto"/>
        <w:right w:val="none" w:sz="0" w:space="0" w:color="auto"/>
      </w:divBdr>
    </w:div>
    <w:div w:id="869799155">
      <w:bodyDiv w:val="1"/>
      <w:marLeft w:val="0"/>
      <w:marRight w:val="0"/>
      <w:marTop w:val="0"/>
      <w:marBottom w:val="0"/>
      <w:divBdr>
        <w:top w:val="none" w:sz="0" w:space="0" w:color="auto"/>
        <w:left w:val="none" w:sz="0" w:space="0" w:color="auto"/>
        <w:bottom w:val="none" w:sz="0" w:space="0" w:color="auto"/>
        <w:right w:val="none" w:sz="0" w:space="0" w:color="auto"/>
      </w:divBdr>
    </w:div>
    <w:div w:id="999625029">
      <w:bodyDiv w:val="1"/>
      <w:marLeft w:val="0"/>
      <w:marRight w:val="0"/>
      <w:marTop w:val="0"/>
      <w:marBottom w:val="0"/>
      <w:divBdr>
        <w:top w:val="none" w:sz="0" w:space="0" w:color="auto"/>
        <w:left w:val="none" w:sz="0" w:space="0" w:color="auto"/>
        <w:bottom w:val="none" w:sz="0" w:space="0" w:color="auto"/>
        <w:right w:val="none" w:sz="0" w:space="0" w:color="auto"/>
      </w:divBdr>
    </w:div>
    <w:div w:id="1030034283">
      <w:bodyDiv w:val="1"/>
      <w:marLeft w:val="0"/>
      <w:marRight w:val="0"/>
      <w:marTop w:val="0"/>
      <w:marBottom w:val="0"/>
      <w:divBdr>
        <w:top w:val="none" w:sz="0" w:space="0" w:color="auto"/>
        <w:left w:val="none" w:sz="0" w:space="0" w:color="auto"/>
        <w:bottom w:val="none" w:sz="0" w:space="0" w:color="auto"/>
        <w:right w:val="none" w:sz="0" w:space="0" w:color="auto"/>
      </w:divBdr>
    </w:div>
    <w:div w:id="1121729177">
      <w:bodyDiv w:val="1"/>
      <w:marLeft w:val="0"/>
      <w:marRight w:val="0"/>
      <w:marTop w:val="0"/>
      <w:marBottom w:val="0"/>
      <w:divBdr>
        <w:top w:val="none" w:sz="0" w:space="0" w:color="auto"/>
        <w:left w:val="none" w:sz="0" w:space="0" w:color="auto"/>
        <w:bottom w:val="none" w:sz="0" w:space="0" w:color="auto"/>
        <w:right w:val="none" w:sz="0" w:space="0" w:color="auto"/>
      </w:divBdr>
    </w:div>
    <w:div w:id="1151560448">
      <w:bodyDiv w:val="1"/>
      <w:marLeft w:val="0"/>
      <w:marRight w:val="0"/>
      <w:marTop w:val="0"/>
      <w:marBottom w:val="0"/>
      <w:divBdr>
        <w:top w:val="none" w:sz="0" w:space="0" w:color="auto"/>
        <w:left w:val="none" w:sz="0" w:space="0" w:color="auto"/>
        <w:bottom w:val="none" w:sz="0" w:space="0" w:color="auto"/>
        <w:right w:val="none" w:sz="0" w:space="0" w:color="auto"/>
      </w:divBdr>
    </w:div>
    <w:div w:id="1172452153">
      <w:bodyDiv w:val="1"/>
      <w:marLeft w:val="0"/>
      <w:marRight w:val="0"/>
      <w:marTop w:val="0"/>
      <w:marBottom w:val="0"/>
      <w:divBdr>
        <w:top w:val="none" w:sz="0" w:space="0" w:color="auto"/>
        <w:left w:val="none" w:sz="0" w:space="0" w:color="auto"/>
        <w:bottom w:val="none" w:sz="0" w:space="0" w:color="auto"/>
        <w:right w:val="none" w:sz="0" w:space="0" w:color="auto"/>
      </w:divBdr>
    </w:div>
    <w:div w:id="1418944432">
      <w:bodyDiv w:val="1"/>
      <w:marLeft w:val="0"/>
      <w:marRight w:val="0"/>
      <w:marTop w:val="0"/>
      <w:marBottom w:val="0"/>
      <w:divBdr>
        <w:top w:val="none" w:sz="0" w:space="0" w:color="auto"/>
        <w:left w:val="none" w:sz="0" w:space="0" w:color="auto"/>
        <w:bottom w:val="none" w:sz="0" w:space="0" w:color="auto"/>
        <w:right w:val="none" w:sz="0" w:space="0" w:color="auto"/>
      </w:divBdr>
    </w:div>
    <w:div w:id="1446654970">
      <w:bodyDiv w:val="1"/>
      <w:marLeft w:val="0"/>
      <w:marRight w:val="0"/>
      <w:marTop w:val="0"/>
      <w:marBottom w:val="0"/>
      <w:divBdr>
        <w:top w:val="none" w:sz="0" w:space="0" w:color="auto"/>
        <w:left w:val="none" w:sz="0" w:space="0" w:color="auto"/>
        <w:bottom w:val="none" w:sz="0" w:space="0" w:color="auto"/>
        <w:right w:val="none" w:sz="0" w:space="0" w:color="auto"/>
      </w:divBdr>
    </w:div>
    <w:div w:id="1469275089">
      <w:bodyDiv w:val="1"/>
      <w:marLeft w:val="0"/>
      <w:marRight w:val="0"/>
      <w:marTop w:val="0"/>
      <w:marBottom w:val="0"/>
      <w:divBdr>
        <w:top w:val="none" w:sz="0" w:space="0" w:color="auto"/>
        <w:left w:val="none" w:sz="0" w:space="0" w:color="auto"/>
        <w:bottom w:val="none" w:sz="0" w:space="0" w:color="auto"/>
        <w:right w:val="none" w:sz="0" w:space="0" w:color="auto"/>
      </w:divBdr>
    </w:div>
    <w:div w:id="1653832808">
      <w:bodyDiv w:val="1"/>
      <w:marLeft w:val="0"/>
      <w:marRight w:val="0"/>
      <w:marTop w:val="0"/>
      <w:marBottom w:val="0"/>
      <w:divBdr>
        <w:top w:val="none" w:sz="0" w:space="0" w:color="auto"/>
        <w:left w:val="none" w:sz="0" w:space="0" w:color="auto"/>
        <w:bottom w:val="none" w:sz="0" w:space="0" w:color="auto"/>
        <w:right w:val="none" w:sz="0" w:space="0" w:color="auto"/>
      </w:divBdr>
    </w:div>
    <w:div w:id="1663384518">
      <w:bodyDiv w:val="1"/>
      <w:marLeft w:val="0"/>
      <w:marRight w:val="0"/>
      <w:marTop w:val="0"/>
      <w:marBottom w:val="0"/>
      <w:divBdr>
        <w:top w:val="none" w:sz="0" w:space="0" w:color="auto"/>
        <w:left w:val="none" w:sz="0" w:space="0" w:color="auto"/>
        <w:bottom w:val="none" w:sz="0" w:space="0" w:color="auto"/>
        <w:right w:val="none" w:sz="0" w:space="0" w:color="auto"/>
      </w:divBdr>
      <w:divsChild>
        <w:div w:id="579019491">
          <w:marLeft w:val="60"/>
          <w:marRight w:val="60"/>
          <w:marTop w:val="0"/>
          <w:marBottom w:val="0"/>
          <w:divBdr>
            <w:top w:val="none" w:sz="0" w:space="0" w:color="auto"/>
            <w:left w:val="none" w:sz="0" w:space="0" w:color="auto"/>
            <w:bottom w:val="none" w:sz="0" w:space="0" w:color="auto"/>
            <w:right w:val="none" w:sz="0" w:space="0" w:color="auto"/>
          </w:divBdr>
          <w:divsChild>
            <w:div w:id="1255169849">
              <w:marLeft w:val="0"/>
              <w:marRight w:val="0"/>
              <w:marTop w:val="0"/>
              <w:marBottom w:val="0"/>
              <w:divBdr>
                <w:top w:val="none" w:sz="0" w:space="0" w:color="auto"/>
                <w:left w:val="none" w:sz="0" w:space="0" w:color="auto"/>
                <w:bottom w:val="none" w:sz="0" w:space="0" w:color="auto"/>
                <w:right w:val="none" w:sz="0" w:space="0" w:color="auto"/>
              </w:divBdr>
            </w:div>
          </w:divsChild>
        </w:div>
        <w:div w:id="1317027902">
          <w:marLeft w:val="60"/>
          <w:marRight w:val="60"/>
          <w:marTop w:val="0"/>
          <w:marBottom w:val="0"/>
          <w:divBdr>
            <w:top w:val="none" w:sz="0" w:space="0" w:color="auto"/>
            <w:left w:val="none" w:sz="0" w:space="0" w:color="auto"/>
            <w:bottom w:val="none" w:sz="0" w:space="0" w:color="auto"/>
            <w:right w:val="none" w:sz="0" w:space="0" w:color="auto"/>
          </w:divBdr>
          <w:divsChild>
            <w:div w:id="19925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02099">
      <w:bodyDiv w:val="1"/>
      <w:marLeft w:val="0"/>
      <w:marRight w:val="0"/>
      <w:marTop w:val="0"/>
      <w:marBottom w:val="0"/>
      <w:divBdr>
        <w:top w:val="none" w:sz="0" w:space="0" w:color="auto"/>
        <w:left w:val="none" w:sz="0" w:space="0" w:color="auto"/>
        <w:bottom w:val="none" w:sz="0" w:space="0" w:color="auto"/>
        <w:right w:val="none" w:sz="0" w:space="0" w:color="auto"/>
      </w:divBdr>
    </w:div>
    <w:div w:id="1769109330">
      <w:bodyDiv w:val="1"/>
      <w:marLeft w:val="0"/>
      <w:marRight w:val="0"/>
      <w:marTop w:val="0"/>
      <w:marBottom w:val="0"/>
      <w:divBdr>
        <w:top w:val="none" w:sz="0" w:space="0" w:color="auto"/>
        <w:left w:val="none" w:sz="0" w:space="0" w:color="auto"/>
        <w:bottom w:val="none" w:sz="0" w:space="0" w:color="auto"/>
        <w:right w:val="none" w:sz="0" w:space="0" w:color="auto"/>
      </w:divBdr>
    </w:div>
    <w:div w:id="1907571143">
      <w:bodyDiv w:val="1"/>
      <w:marLeft w:val="0"/>
      <w:marRight w:val="0"/>
      <w:marTop w:val="0"/>
      <w:marBottom w:val="0"/>
      <w:divBdr>
        <w:top w:val="none" w:sz="0" w:space="0" w:color="auto"/>
        <w:left w:val="none" w:sz="0" w:space="0" w:color="auto"/>
        <w:bottom w:val="none" w:sz="0" w:space="0" w:color="auto"/>
        <w:right w:val="none" w:sz="0" w:space="0" w:color="auto"/>
      </w:divBdr>
    </w:div>
    <w:div w:id="1934513843">
      <w:bodyDiv w:val="1"/>
      <w:marLeft w:val="0"/>
      <w:marRight w:val="0"/>
      <w:marTop w:val="0"/>
      <w:marBottom w:val="0"/>
      <w:divBdr>
        <w:top w:val="none" w:sz="0" w:space="0" w:color="auto"/>
        <w:left w:val="none" w:sz="0" w:space="0" w:color="auto"/>
        <w:bottom w:val="none" w:sz="0" w:space="0" w:color="auto"/>
        <w:right w:val="none" w:sz="0" w:space="0" w:color="auto"/>
      </w:divBdr>
    </w:div>
    <w:div w:id="1986666303">
      <w:bodyDiv w:val="1"/>
      <w:marLeft w:val="0"/>
      <w:marRight w:val="0"/>
      <w:marTop w:val="0"/>
      <w:marBottom w:val="0"/>
      <w:divBdr>
        <w:top w:val="none" w:sz="0" w:space="0" w:color="auto"/>
        <w:left w:val="none" w:sz="0" w:space="0" w:color="auto"/>
        <w:bottom w:val="none" w:sz="0" w:space="0" w:color="auto"/>
        <w:right w:val="none" w:sz="0" w:space="0" w:color="auto"/>
      </w:divBdr>
    </w:div>
    <w:div w:id="2024934561">
      <w:bodyDiv w:val="1"/>
      <w:marLeft w:val="0"/>
      <w:marRight w:val="0"/>
      <w:marTop w:val="0"/>
      <w:marBottom w:val="0"/>
      <w:divBdr>
        <w:top w:val="none" w:sz="0" w:space="0" w:color="auto"/>
        <w:left w:val="none" w:sz="0" w:space="0" w:color="auto"/>
        <w:bottom w:val="none" w:sz="0" w:space="0" w:color="auto"/>
        <w:right w:val="none" w:sz="0" w:space="0" w:color="auto"/>
      </w:divBdr>
    </w:div>
    <w:div w:id="2089619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hyperlink" Target="https://github.com/apiaryio/language-templates"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help.apiary.io/api_101/uri-templates/" TargetMode="External"/><Relationship Id="rId32" Type="http://schemas.openxmlformats.org/officeDocument/2006/relationships/hyperlink" Target="https://pollsapi.docs.apiary.io/"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apiaryio/dredd-example" TargetMode="External"/><Relationship Id="rId74" Type="http://schemas.openxmlformats.org/officeDocument/2006/relationships/image" Target="media/image55.png"/><Relationship Id="rId79" Type="http://schemas.openxmlformats.org/officeDocument/2006/relationships/image" Target="media/image60.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piblueprint.org/" TargetMode="Externa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hyperlink" Target="https://help.github.com/articles/create-a-repo/" TargetMode="Externa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apiary.io/"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hyperlink" Target="https://pollsapi.docs.apiary.io/"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lp.apiary.io/api_101/swagger" TargetMode="External"/><Relationship Id="rId23" Type="http://schemas.openxmlformats.org/officeDocument/2006/relationships/hyperlink" Target="https://apiblueprint.org/"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apiary.io" TargetMode="Externa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redthunder.blog/2017/09/20/apiary-designed-apis-tested-using-dredd/"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37F2FA-569D-4ED8-9841-B6A04BB8F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3669</Words>
  <Characters>20916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24536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Sydney Nurse</dc:creator>
  <cp:lastModifiedBy>Milomir Vojvodic</cp:lastModifiedBy>
  <cp:revision>6</cp:revision>
  <cp:lastPrinted>2016-11-16T14:40:00Z</cp:lastPrinted>
  <dcterms:created xsi:type="dcterms:W3CDTF">2018-03-05T13:56:00Z</dcterms:created>
  <dcterms:modified xsi:type="dcterms:W3CDTF">2018-03-06T14:22:00Z</dcterms:modified>
</cp:coreProperties>
</file>